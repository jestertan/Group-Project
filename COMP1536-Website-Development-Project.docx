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000000" w:rsidRDefault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000000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000000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000000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000000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000000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000000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000000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 xml:space="preserve">form validation with and without </w:t>
        </w:r>
        <w:proofErr w:type="spellStart"/>
        <w:r>
          <w:t>javascript</w:t>
        </w:r>
      </w:ins>
      <w:proofErr w:type="spellEnd"/>
      <w:ins w:id="38" w:author="Alan" w:date="2016-03-06T19:50:00Z">
        <w:r w:rsidR="00753634">
          <w:t>.</w:t>
        </w:r>
      </w:ins>
    </w:p>
    <w:p w:rsidR="00000000" w:rsidRDefault="00AF3B9F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000000" w:rsidRDefault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000000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000000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</w:t>
        </w:r>
        <w:proofErr w:type="spellStart"/>
        <w:r w:rsidR="008A75D6">
          <w:t>RegExp</w:t>
        </w:r>
        <w:proofErr w:type="spellEnd"/>
        <w:r w:rsidR="008A75D6">
          <w:t xml:space="preserve">           Explanation</w:t>
        </w:r>
      </w:ins>
    </w:p>
    <w:p w:rsidR="00000000" w:rsidRDefault="008A75D6">
      <w:pPr>
        <w:rPr>
          <w:ins w:id="49" w:author="Alan" w:date="2016-03-06T22:45:00Z"/>
        </w:rPr>
      </w:pPr>
      <w:proofErr w:type="spellStart"/>
      <w:ins w:id="50" w:author="Alan" w:date="2016-03-06T22:45:00Z">
        <w:r>
          <w:t>personal_name</w:t>
        </w:r>
        <w:proofErr w:type="spellEnd"/>
        <w:r>
          <w:t xml:space="preserve">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000000" w:rsidRDefault="008A75D6">
      <w:pPr>
        <w:rPr>
          <w:ins w:id="53" w:author="Alan" w:date="2016-03-06T22:50:00Z"/>
        </w:rPr>
      </w:pPr>
      <w:proofErr w:type="spellStart"/>
      <w:ins w:id="54" w:author="Alan" w:date="2016-03-06T22:50:00Z">
        <w:r>
          <w:t>email_address</w:t>
        </w:r>
        <w:proofErr w:type="spellEnd"/>
        <w:r>
          <w:t xml:space="preserve">    </w:t>
        </w:r>
        <w:r w:rsidRPr="008A75D6">
          <w:t>/^(([a-zA-Z]|[0-9])|([-]|[_]|[.]))+[@](([a-zA-Z0-9])|([-])){2,63}[.](([a-zA-Z0-9]){2,63})+$/gi</w:t>
        </w:r>
      </w:ins>
    </w:p>
    <w:p w:rsidR="00000000" w:rsidRDefault="008A75D6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proofErr w:type="spellStart"/>
      <w:ins w:id="60" w:author="Alan" w:date="2016-03-06T22:51:00Z">
        <w:r>
          <w:t>to</w:t>
        </w:r>
        <w:proofErr w:type="spellEnd"/>
        <w:r>
          <w:t xml:space="preserve">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 xml:space="preserve">Field ID              Data Format or </w:t>
        </w:r>
        <w:proofErr w:type="spellStart"/>
        <w:r>
          <w:t>RegExp</w:t>
        </w:r>
        <w:proofErr w:type="spellEnd"/>
        <w:r>
          <w:t xml:space="preserve">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proofErr w:type="spellStart"/>
      <w:ins w:id="70" w:author="Alan" w:date="2016-03-06T22:55:00Z">
        <w:r>
          <w:t>userName</w:t>
        </w:r>
        <w:proofErr w:type="spellEnd"/>
        <w:r>
          <w:t xml:space="preserve">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000000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000000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 xml:space="preserve">Restrict email portion before “at” and after </w:t>
        </w:r>
        <w:proofErr w:type="spellStart"/>
        <w:r>
          <w:t>to</w:t>
        </w:r>
        <w:proofErr w:type="spellEnd"/>
        <w:r>
          <w:t xml:space="preserve">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000000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000000" w:rsidRDefault="00F66DB2">
      <w:pPr>
        <w:jc w:val="right"/>
        <w:rPr>
          <w:ins w:id="98" w:author="Alan" w:date="2016-03-06T23:09:00Z"/>
        </w:rPr>
        <w:pPrChange w:id="99" w:author="Alan" w:date="2016-03-06T23:09:00Z">
          <w:pPr/>
        </w:pPrChange>
      </w:pPr>
      <w:ins w:id="100" w:author="Alan" w:date="2016-03-06T23:09:00Z">
        <w:r>
          <w:t>Form Testing</w:t>
        </w:r>
      </w:ins>
    </w:p>
    <w:p w:rsidR="00F66DB2" w:rsidRDefault="00F66DB2" w:rsidP="00F66DB2">
      <w:pPr>
        <w:jc w:val="both"/>
        <w:rPr>
          <w:ins w:id="101" w:author="Alan" w:date="2016-03-06T23:09:00Z"/>
        </w:rPr>
      </w:pPr>
      <w:ins w:id="102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3" w:author="Alan" w:date="2016-03-06T23:09:00Z"/>
        </w:rPr>
      </w:pPr>
      <w:ins w:id="104" w:author="Alan" w:date="2016-03-06T23:09:00Z">
        <w:r>
          <w:t>TEST DOCUMENTATION for FORM on page: ___________</w:t>
        </w:r>
      </w:ins>
    </w:p>
    <w:p w:rsidR="00F66DB2" w:rsidRDefault="00F66DB2" w:rsidP="00F66DB2">
      <w:pPr>
        <w:jc w:val="both"/>
        <w:rPr>
          <w:ins w:id="105" w:author="Alan" w:date="2016-03-06T23:09:00Z"/>
        </w:rPr>
      </w:pPr>
      <w:ins w:id="106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7" w:author="Alan" w:date="2016-03-06T23:09:00Z"/>
        </w:rPr>
      </w:pPr>
      <w:ins w:id="108" w:author="Alan" w:date="2016-03-06T23:09:00Z">
        <w:r>
          <w:t xml:space="preserve">Field ID </w:t>
        </w:r>
      </w:ins>
      <w:ins w:id="109" w:author="Alan" w:date="2016-03-06T23:10:00Z">
        <w:r>
          <w:t xml:space="preserve">   </w:t>
        </w:r>
      </w:ins>
      <w:ins w:id="110" w:author="Alan" w:date="2016-03-06T23:09:00Z">
        <w:r>
          <w:t xml:space="preserve">Problem </w:t>
        </w:r>
      </w:ins>
      <w:ins w:id="111" w:author="Alan" w:date="2016-03-06T23:10:00Z">
        <w:r>
          <w:t xml:space="preserve">   </w:t>
        </w:r>
      </w:ins>
      <w:ins w:id="112" w:author="Alan" w:date="2016-03-06T23:09:00Z">
        <w:r>
          <w:t>Improvements</w:t>
        </w:r>
      </w:ins>
    </w:p>
    <w:p w:rsidR="00F66DB2" w:rsidRDefault="00F66DB2" w:rsidP="00F66DB2">
      <w:pPr>
        <w:jc w:val="both"/>
        <w:rPr>
          <w:ins w:id="113" w:author="Yunomi" w:date="2016-03-07T00:14:00Z"/>
          <w:rFonts w:hint="eastAsia"/>
          <w:lang w:eastAsia="ja-JP"/>
        </w:rPr>
      </w:pPr>
    </w:p>
    <w:p w:rsidR="008966D6" w:rsidDel="003720D3" w:rsidRDefault="008966D6" w:rsidP="00F66DB2">
      <w:pPr>
        <w:jc w:val="both"/>
        <w:rPr>
          <w:ins w:id="114" w:author="Alan" w:date="2016-03-06T23:11:00Z"/>
          <w:del w:id="115" w:author="Yunomi" w:date="2016-03-07T00:50:00Z"/>
          <w:rFonts w:hint="eastAsia"/>
          <w:lang w:eastAsia="ja-JP"/>
        </w:rPr>
      </w:pPr>
    </w:p>
    <w:p w:rsidR="00F66DB2" w:rsidRDefault="00F66DB2" w:rsidP="00F66DB2">
      <w:pPr>
        <w:jc w:val="both"/>
        <w:rPr>
          <w:ins w:id="116" w:author="Alan" w:date="2016-03-06T23:09:00Z"/>
        </w:rPr>
      </w:pPr>
      <w:ins w:id="117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8" w:author="Alan" w:date="2016-03-06T23:09:00Z"/>
        </w:rPr>
      </w:pPr>
      <w:ins w:id="119" w:author="Alan" w:date="2016-03-06T23:10:00Z">
        <w:r>
          <w:t>Field ID</w:t>
        </w:r>
      </w:ins>
      <w:ins w:id="120" w:author="Alan" w:date="2016-03-06T23:11:00Z">
        <w:r>
          <w:t xml:space="preserve">    </w:t>
        </w:r>
      </w:ins>
      <w:bookmarkStart w:id="121" w:name="_GoBack"/>
      <w:bookmarkEnd w:id="121"/>
      <w:ins w:id="122" w:author="Alan" w:date="2016-03-06T23:09:00Z">
        <w:r>
          <w:t>Problem</w:t>
        </w:r>
      </w:ins>
      <w:ins w:id="123" w:author="Alan" w:date="2016-03-06T23:11:00Z">
        <w:r>
          <w:t xml:space="preserve">    </w:t>
        </w:r>
      </w:ins>
      <w:ins w:id="124" w:author="Alan" w:date="2016-03-06T23:09:00Z">
        <w:r>
          <w:t xml:space="preserve"> Improvement</w:t>
        </w:r>
      </w:ins>
      <w:ins w:id="125" w:author="Alan" w:date="2016-03-06T23:11:00Z">
        <w:r>
          <w:t>s</w:t>
        </w:r>
      </w:ins>
    </w:p>
    <w:p w:rsidR="008966D6" w:rsidRDefault="008966D6">
      <w:pPr>
        <w:jc w:val="both"/>
        <w:rPr>
          <w:ins w:id="126" w:author="Yunomi" w:date="2016-03-07T00:50:00Z"/>
          <w:rFonts w:hint="eastAsia"/>
          <w:lang w:eastAsia="ja-JP"/>
        </w:rPr>
        <w:pPrChange w:id="127" w:author="Alan" w:date="2016-03-06T23:09:00Z">
          <w:pPr/>
        </w:pPrChange>
      </w:pPr>
    </w:p>
    <w:p w:rsidR="003720D3" w:rsidRDefault="003720D3">
      <w:pPr>
        <w:jc w:val="both"/>
        <w:rPr>
          <w:ins w:id="128" w:author="Yunomi" w:date="2016-03-07T00:13:00Z"/>
          <w:rFonts w:hint="eastAsia"/>
          <w:lang w:eastAsia="ja-JP"/>
        </w:rPr>
        <w:pPrChange w:id="129" w:author="Alan" w:date="2016-03-06T23:09:00Z">
          <w:pPr/>
        </w:pPrChange>
      </w:pPr>
    </w:p>
    <w:p w:rsidR="003720D3" w:rsidRDefault="003720D3" w:rsidP="003720D3">
      <w:pPr>
        <w:jc w:val="both"/>
        <w:rPr>
          <w:ins w:id="130" w:author="Yunomi" w:date="2016-03-07T00:50:00Z"/>
        </w:rPr>
      </w:pPr>
      <w:ins w:id="131" w:author="Yunomi" w:date="2016-03-07T00:50:00Z">
        <w:r>
          <w:t>TEST D</w:t>
        </w:r>
        <w:r>
          <w:t xml:space="preserve">OCUMENTATION for FORM on page: </w:t>
        </w:r>
      </w:ins>
      <w:ins w:id="132" w:author="Yunomi" w:date="2016-03-07T00:51:00Z">
        <w:r>
          <w:rPr>
            <w:rFonts w:hint="eastAsia"/>
            <w:lang w:eastAsia="ja-JP"/>
          </w:rPr>
          <w:t>regist</w:t>
        </w:r>
      </w:ins>
      <w:ins w:id="133" w:author="Yunomi" w:date="2016-03-07T00:56:00Z">
        <w:r>
          <w:rPr>
            <w:rFonts w:hint="eastAsia"/>
            <w:lang w:eastAsia="ja-JP"/>
          </w:rPr>
          <w:t>ration</w:t>
        </w:r>
      </w:ins>
    </w:p>
    <w:p w:rsidR="003720D3" w:rsidRDefault="003720D3" w:rsidP="003720D3">
      <w:pPr>
        <w:jc w:val="both"/>
        <w:rPr>
          <w:ins w:id="134" w:author="Yunomi" w:date="2016-03-07T00:50:00Z"/>
        </w:rPr>
      </w:pPr>
      <w:ins w:id="135" w:author="Yunomi" w:date="2016-03-07T00:50:00Z">
        <w:r>
          <w:t>FIELD LEVEL TESTING</w:t>
        </w:r>
      </w:ins>
    </w:p>
    <w:p w:rsidR="003720D3" w:rsidRDefault="003720D3" w:rsidP="003720D3">
      <w:pPr>
        <w:jc w:val="both"/>
        <w:rPr>
          <w:ins w:id="136" w:author="Yunomi" w:date="2016-03-07T00:50:00Z"/>
        </w:rPr>
      </w:pPr>
      <w:ins w:id="137" w:author="Yunomi" w:date="2016-03-07T00:50:00Z">
        <w:r>
          <w:t>Field ID    Problem    Improvements</w:t>
        </w:r>
      </w:ins>
    </w:p>
    <w:p w:rsidR="008966D6" w:rsidRDefault="008966D6">
      <w:pPr>
        <w:jc w:val="both"/>
        <w:rPr>
          <w:ins w:id="138" w:author="Yunomi" w:date="2016-03-07T00:57:00Z"/>
          <w:rFonts w:hint="eastAsia"/>
          <w:lang w:eastAsia="ja-JP"/>
        </w:rPr>
        <w:pPrChange w:id="139" w:author="Alan" w:date="2016-03-06T23:09:00Z">
          <w:pPr/>
        </w:pPrChange>
      </w:pPr>
    </w:p>
    <w:p w:rsidR="008966D6" w:rsidRDefault="008966D6">
      <w:pPr>
        <w:jc w:val="both"/>
        <w:rPr>
          <w:ins w:id="140" w:author="Yunomi" w:date="2016-03-07T00:13:00Z"/>
          <w:rFonts w:hint="eastAsia"/>
          <w:lang w:eastAsia="ja-JP"/>
        </w:rPr>
        <w:pPrChange w:id="141" w:author="Alan" w:date="2016-03-06T23:09:00Z">
          <w:pPr/>
        </w:pPrChange>
      </w:pPr>
    </w:p>
    <w:p w:rsidR="00000000" w:rsidRPr="008966D6" w:rsidRDefault="00E0226B">
      <w:pPr>
        <w:jc w:val="both"/>
        <w:rPr>
          <w:ins w:id="142" w:author="Yunomi" w:date="2016-03-07T00:13:00Z"/>
          <w:rFonts w:hint="eastAsia"/>
          <w:lang w:eastAsia="ja-JP"/>
        </w:rPr>
        <w:pPrChange w:id="143" w:author="Alan" w:date="2016-03-06T23:09:00Z">
          <w:pPr/>
        </w:pPrChange>
      </w:pPr>
      <w:ins w:id="144" w:author="Alan" w:date="2016-03-06T23:09:00Z">
        <w:r>
          <w:br w:type="page"/>
        </w:r>
      </w:ins>
    </w:p>
    <w:p w:rsidR="008966D6" w:rsidRDefault="008966D6">
      <w:pPr>
        <w:jc w:val="both"/>
        <w:rPr>
          <w:ins w:id="145" w:author="Alan" w:date="2016-03-06T23:09:00Z"/>
          <w:rFonts w:hint="eastAsia"/>
          <w:lang w:eastAsia="ja-JP"/>
        </w:rPr>
        <w:pPrChange w:id="146" w:author="Alan" w:date="2016-03-06T23:09:00Z">
          <w:pPr/>
        </w:pPrChange>
      </w:pPr>
    </w:p>
    <w:p w:rsidR="00BF4926" w:rsidRDefault="00BF4926" w:rsidP="00D85120">
      <w:pPr>
        <w:pBdr>
          <w:bottom w:val="single" w:sz="6" w:space="1" w:color="auto"/>
        </w:pBdr>
        <w:rPr>
          <w:ins w:id="147" w:author="Alan" w:date="2016-02-22T18:27:00Z"/>
        </w:rPr>
      </w:pPr>
      <w:ins w:id="148" w:author="Alan" w:date="2016-02-22T18:27:00Z">
        <w:r>
          <w:t xml:space="preserve">COMP1536 Website Development </w:t>
        </w:r>
        <w:r w:rsidRPr="0070608F">
          <w:t>Project</w:t>
        </w:r>
        <w:r>
          <w:t>: Milestone 3</w:t>
        </w:r>
      </w:ins>
    </w:p>
    <w:p w:rsidR="00000000" w:rsidRDefault="00BF4926">
      <w:pPr>
        <w:jc w:val="right"/>
        <w:rPr>
          <w:ins w:id="149" w:author="Alan" w:date="2016-02-22T18:27:00Z"/>
        </w:rPr>
        <w:pPrChange w:id="150" w:author="Alan" w:date="2016-02-22T18:27:00Z">
          <w:pPr/>
        </w:pPrChange>
      </w:pPr>
      <w:ins w:id="151" w:author="Alan" w:date="2016-02-22T18:28:00Z">
        <w:r>
          <w:t xml:space="preserve">Miscellaneous </w:t>
        </w:r>
      </w:ins>
      <w:ins w:id="152" w:author="Alan" w:date="2016-02-22T18:27:00Z">
        <w:r>
          <w:t>Documentation</w:t>
        </w:r>
      </w:ins>
    </w:p>
    <w:p w:rsidR="00BF4926" w:rsidRDefault="00BF4926">
      <w:pPr>
        <w:rPr>
          <w:ins w:id="153" w:author="Alan" w:date="2016-02-22T18:28:00Z"/>
        </w:rPr>
      </w:pPr>
    </w:p>
    <w:p w:rsidR="00D87B64" w:rsidRDefault="00D87B64">
      <w:pPr>
        <w:rPr>
          <w:ins w:id="154" w:author="Alan" w:date="2016-02-22T18:30:00Z"/>
        </w:rPr>
      </w:pPr>
      <w:ins w:id="155" w:author="Alan" w:date="2016-02-22T18:28:00Z">
        <w:r>
          <w:t>Project</w:t>
        </w:r>
      </w:ins>
      <w:ins w:id="156" w:author="Alan" w:date="2016-02-22T18:29:00Z">
        <w:r>
          <w:t xml:space="preserve"> work</w:t>
        </w:r>
      </w:ins>
      <w:ins w:id="157" w:author="Alan" w:date="2016-02-22T18:28:00Z">
        <w:r>
          <w:t xml:space="preserve"> URL: </w:t>
        </w:r>
      </w:ins>
      <w:ins w:id="158" w:author="Alan" w:date="2016-02-22T18:29:00Z">
        <w:r>
          <w:t xml:space="preserve"> </w:t>
        </w:r>
        <w:r w:rsidR="00615CAC"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 w:rsidR="00615CAC">
          <w:fldChar w:fldCharType="separate"/>
        </w:r>
        <w:r w:rsidRPr="00E30B96">
          <w:rPr>
            <w:rStyle w:val="ac"/>
          </w:rPr>
          <w:t>https://github.com/jestertan/Group-Project</w:t>
        </w:r>
        <w:r w:rsidR="00615CAC">
          <w:fldChar w:fldCharType="end"/>
        </w:r>
      </w:ins>
    </w:p>
    <w:p w:rsidR="00623966" w:rsidRDefault="00623966">
      <w:pPr>
        <w:rPr>
          <w:ins w:id="159" w:author="Alan" w:date="2016-02-22T18:45:00Z"/>
        </w:rPr>
      </w:pPr>
    </w:p>
    <w:p w:rsidR="00D87B64" w:rsidRDefault="00D87B64">
      <w:pPr>
        <w:rPr>
          <w:ins w:id="160" w:author="Alan" w:date="2016-02-22T18:30:00Z"/>
        </w:rPr>
      </w:pPr>
      <w:ins w:id="161" w:author="Alan" w:date="2016-02-22T18:30:00Z">
        <w:r>
          <w:t>List of items completed:</w:t>
        </w:r>
      </w:ins>
    </w:p>
    <w:p w:rsidR="00000000" w:rsidRDefault="00D87B64">
      <w:pPr>
        <w:pStyle w:val="ab"/>
        <w:numPr>
          <w:ilvl w:val="0"/>
          <w:numId w:val="22"/>
        </w:numPr>
        <w:rPr>
          <w:ins w:id="162" w:author="Alan" w:date="2016-02-22T18:30:00Z"/>
        </w:rPr>
        <w:pPrChange w:id="163" w:author="Alan" w:date="2016-02-22T18:30:00Z">
          <w:pPr/>
        </w:pPrChange>
      </w:pPr>
      <w:ins w:id="164" w:author="Alan" w:date="2016-02-22T18:30:00Z">
        <w:r>
          <w:t>HTML for all pages</w:t>
        </w:r>
      </w:ins>
    </w:p>
    <w:p w:rsidR="00000000" w:rsidRDefault="00D87B64">
      <w:pPr>
        <w:pStyle w:val="ab"/>
        <w:numPr>
          <w:ilvl w:val="0"/>
          <w:numId w:val="22"/>
        </w:numPr>
        <w:rPr>
          <w:ins w:id="165" w:author="Alan" w:date="2016-02-22T18:30:00Z"/>
        </w:rPr>
        <w:pPrChange w:id="166" w:author="Alan" w:date="2016-02-22T18:30:00Z">
          <w:pPr/>
        </w:pPrChange>
      </w:pPr>
      <w:ins w:id="167" w:author="Alan" w:date="2016-02-22T18:31:00Z">
        <w:r>
          <w:t xml:space="preserve">External </w:t>
        </w:r>
      </w:ins>
      <w:ins w:id="168" w:author="Alan" w:date="2016-02-22T18:30:00Z">
        <w:r>
          <w:t>CSS for HTML styling</w:t>
        </w:r>
      </w:ins>
    </w:p>
    <w:p w:rsidR="00000000" w:rsidRDefault="00D87B64">
      <w:pPr>
        <w:pStyle w:val="ab"/>
        <w:numPr>
          <w:ilvl w:val="0"/>
          <w:numId w:val="22"/>
        </w:numPr>
        <w:rPr>
          <w:ins w:id="169" w:author="Alan" w:date="2016-02-22T18:35:00Z"/>
        </w:rPr>
        <w:pPrChange w:id="170" w:author="Alan" w:date="2016-02-22T18:34:00Z">
          <w:pPr/>
        </w:pPrChange>
      </w:pPr>
      <w:ins w:id="171" w:author="Alan" w:date="2016-02-22T18:32:00Z">
        <w:r>
          <w:t xml:space="preserve">Addition of </w:t>
        </w:r>
      </w:ins>
      <w:ins w:id="172" w:author="Alan" w:date="2016-02-22T18:33:00Z">
        <w:r>
          <w:t>functional forms in HTML using provided asp page at</w:t>
        </w:r>
      </w:ins>
      <w:ins w:id="173" w:author="Alan" w:date="2016-02-22T18:34:00Z">
        <w:r>
          <w:t xml:space="preserve"> </w:t>
        </w:r>
      </w:ins>
      <w:ins w:id="174" w:author="Alan" w:date="2016-02-22T18:35:00Z">
        <w:r>
          <w:t>webdevfoundations.net/scripts/formdemo.asp</w:t>
        </w:r>
      </w:ins>
    </w:p>
    <w:p w:rsidR="00000000" w:rsidRDefault="00AF3B9F">
      <w:pPr>
        <w:pStyle w:val="ab"/>
        <w:rPr>
          <w:ins w:id="175" w:author="Alan" w:date="2016-02-22T18:37:00Z"/>
        </w:rPr>
        <w:pPrChange w:id="176" w:author="Alan" w:date="2016-02-22T18:37:00Z">
          <w:pPr/>
        </w:pPrChange>
      </w:pPr>
    </w:p>
    <w:p w:rsidR="00623966" w:rsidRDefault="00623966">
      <w:pPr>
        <w:rPr>
          <w:ins w:id="177" w:author="Alan" w:date="2016-02-22T18:45:00Z"/>
        </w:rPr>
      </w:pPr>
    </w:p>
    <w:p w:rsidR="00623966" w:rsidRDefault="00D87B64">
      <w:pPr>
        <w:rPr>
          <w:ins w:id="178" w:author="Alan" w:date="2016-02-22T18:38:00Z"/>
        </w:rPr>
      </w:pPr>
      <w:ins w:id="179" w:author="Alan" w:date="2016-02-22T18:37:00Z">
        <w:r>
          <w:t>Additional work requi</w:t>
        </w:r>
        <w:r w:rsidR="00623966">
          <w:t>red for this milestone</w:t>
        </w:r>
      </w:ins>
      <w:ins w:id="180" w:author="Alan" w:date="2016-02-22T18:50:00Z">
        <w:r w:rsidR="00FF508A">
          <w:t xml:space="preserve"> (from feedback)</w:t>
        </w:r>
      </w:ins>
      <w:ins w:id="181" w:author="Alan" w:date="2016-02-22T18:37:00Z">
        <w:r w:rsidR="00623966">
          <w:t>:</w:t>
        </w:r>
      </w:ins>
    </w:p>
    <w:p w:rsidR="00000000" w:rsidRDefault="00623966">
      <w:pPr>
        <w:pStyle w:val="ab"/>
        <w:numPr>
          <w:ilvl w:val="0"/>
          <w:numId w:val="23"/>
        </w:numPr>
        <w:rPr>
          <w:ins w:id="182" w:author="Alan" w:date="2016-02-22T18:37:00Z"/>
        </w:rPr>
        <w:pPrChange w:id="183" w:author="Alan" w:date="2016-02-22T18:39:00Z">
          <w:pPr/>
        </w:pPrChange>
      </w:pPr>
      <w:ins w:id="184" w:author="Alan" w:date="2016-02-22T18:38:00Z">
        <w:r>
          <w:t xml:space="preserve">Complete </w:t>
        </w:r>
      </w:ins>
      <w:ins w:id="185" w:author="Alan" w:date="2016-02-22T18:37:00Z">
        <w:r>
          <w:t>milestone three</w:t>
        </w:r>
        <w:r w:rsidR="00D87B64">
          <w:t xml:space="preserve"> using feedback on D2L</w:t>
        </w:r>
      </w:ins>
    </w:p>
    <w:p w:rsidR="00000000" w:rsidRDefault="00D87B64">
      <w:pPr>
        <w:pStyle w:val="ab"/>
        <w:numPr>
          <w:ilvl w:val="0"/>
          <w:numId w:val="23"/>
        </w:numPr>
        <w:rPr>
          <w:ins w:id="186" w:author="Alan" w:date="2016-02-22T18:29:00Z"/>
        </w:rPr>
        <w:pPrChange w:id="187" w:author="Alan" w:date="2016-02-22T18:39:00Z">
          <w:pPr/>
        </w:pPrChange>
      </w:pPr>
      <w:ins w:id="188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000000" w:rsidRDefault="00623966">
      <w:pPr>
        <w:pStyle w:val="ab"/>
        <w:numPr>
          <w:ilvl w:val="0"/>
          <w:numId w:val="23"/>
        </w:numPr>
        <w:rPr>
          <w:ins w:id="189" w:author="Alan" w:date="2016-02-22T18:50:00Z"/>
        </w:rPr>
        <w:pPrChange w:id="190" w:author="Alan" w:date="2016-02-22T18:39:00Z">
          <w:pPr/>
        </w:pPrChange>
      </w:pPr>
      <w:ins w:id="191" w:author="Alan" w:date="2016-02-22T18:39:00Z">
        <w:r>
          <w:t>Revising base.css to remove two validation errors</w:t>
        </w:r>
      </w:ins>
    </w:p>
    <w:p w:rsidR="00000000" w:rsidRDefault="00FF508A">
      <w:pPr>
        <w:pStyle w:val="ab"/>
        <w:numPr>
          <w:ilvl w:val="0"/>
          <w:numId w:val="23"/>
        </w:numPr>
        <w:rPr>
          <w:ins w:id="192" w:author="Alan" w:date="2016-02-22T18:40:00Z"/>
        </w:rPr>
        <w:pPrChange w:id="193" w:author="Alan" w:date="2016-02-22T18:50:00Z">
          <w:pPr/>
        </w:pPrChange>
      </w:pPr>
      <w:ins w:id="194" w:author="Alan" w:date="2016-02-22T18:50:00Z">
        <w:r>
          <w:t>Create a URL link for the website</w:t>
        </w:r>
      </w:ins>
    </w:p>
    <w:p w:rsidR="00623966" w:rsidRDefault="00623966">
      <w:pPr>
        <w:rPr>
          <w:ins w:id="195" w:author="Alan" w:date="2016-02-22T18:45:00Z"/>
        </w:rPr>
      </w:pPr>
    </w:p>
    <w:p w:rsidR="00623966" w:rsidRDefault="00623966">
      <w:pPr>
        <w:rPr>
          <w:ins w:id="196" w:author="Alan" w:date="2016-02-22T18:44:00Z"/>
        </w:rPr>
      </w:pPr>
      <w:ins w:id="197" w:author="Alan" w:date="2016-02-22T18:40:00Z">
        <w:r>
          <w:t>Key issues encountered in website build for milestone three:</w:t>
        </w:r>
      </w:ins>
      <w:ins w:id="198" w:author="Alan" w:date="2016-02-22T18:44:00Z">
        <w:r>
          <w:t xml:space="preserve"> </w:t>
        </w:r>
      </w:ins>
    </w:p>
    <w:p w:rsidR="00000000" w:rsidRDefault="00623966">
      <w:pPr>
        <w:pStyle w:val="ab"/>
        <w:numPr>
          <w:ilvl w:val="0"/>
          <w:numId w:val="24"/>
        </w:numPr>
        <w:rPr>
          <w:ins w:id="199" w:author="Alan" w:date="2016-02-22T18:44:00Z"/>
        </w:rPr>
        <w:pPrChange w:id="200" w:author="Alan" w:date="2016-02-22T18:45:00Z">
          <w:pPr/>
        </w:pPrChange>
      </w:pPr>
      <w:ins w:id="201" w:author="Alan" w:date="2016-02-22T18:44:00Z">
        <w:r>
          <w:t>None</w:t>
        </w:r>
      </w:ins>
    </w:p>
    <w:p w:rsidR="00623966" w:rsidRDefault="00623966">
      <w:pPr>
        <w:rPr>
          <w:ins w:id="202" w:author="Alan" w:date="2016-02-22T18:45:00Z"/>
        </w:rPr>
      </w:pPr>
    </w:p>
    <w:p w:rsidR="00623966" w:rsidRDefault="00623966">
      <w:pPr>
        <w:rPr>
          <w:ins w:id="203" w:author="Alan" w:date="2016-02-22T18:45:00Z"/>
        </w:rPr>
      </w:pPr>
      <w:ins w:id="204" w:author="Alan" w:date="2016-02-22T18:45:00Z">
        <w:r>
          <w:t>Deviations from proposal and design:</w:t>
        </w:r>
      </w:ins>
    </w:p>
    <w:p w:rsidR="00000000" w:rsidRDefault="00623966">
      <w:pPr>
        <w:pStyle w:val="ab"/>
        <w:numPr>
          <w:ilvl w:val="0"/>
          <w:numId w:val="24"/>
        </w:numPr>
        <w:rPr>
          <w:ins w:id="205" w:author="Alan" w:date="2016-02-22T18:45:00Z"/>
        </w:rPr>
        <w:pPrChange w:id="206" w:author="Alan" w:date="2016-02-22T18:45:00Z">
          <w:pPr/>
        </w:pPrChange>
      </w:pPr>
      <w:ins w:id="207" w:author="Alan" w:date="2016-02-22T18:45:00Z">
        <w:r>
          <w:t>None</w:t>
        </w:r>
      </w:ins>
    </w:p>
    <w:p w:rsidR="00623966" w:rsidRPr="00623966" w:rsidRDefault="00623966">
      <w:pPr>
        <w:rPr>
          <w:ins w:id="208" w:author="Alan" w:date="2016-02-22T18:27:00Z"/>
        </w:rPr>
      </w:pPr>
    </w:p>
    <w:p w:rsidR="00BF4926" w:rsidRDefault="00BF4926">
      <w:pPr>
        <w:rPr>
          <w:ins w:id="209" w:author="Alan" w:date="2016-02-22T18:39:00Z"/>
        </w:rPr>
      </w:pPr>
      <w:ins w:id="210" w:author="Alan" w:date="2016-02-22T18:27:00Z">
        <w:r>
          <w:br w:type="page"/>
        </w:r>
      </w:ins>
    </w:p>
    <w:p w:rsidR="00623966" w:rsidRDefault="00623966">
      <w:pPr>
        <w:rPr>
          <w:ins w:id="211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212" w:author="Alan" w:date="2016-02-22T15:01:00Z"/>
        </w:rPr>
      </w:pPr>
      <w:ins w:id="213" w:author="Alan" w:date="2016-02-22T15:01:00Z">
        <w:r>
          <w:t xml:space="preserve">COMP1536 Website Development </w:t>
        </w:r>
        <w:r w:rsidRPr="0070608F">
          <w:t>Project</w:t>
        </w:r>
      </w:ins>
      <w:ins w:id="214" w:author="Alan" w:date="2016-02-22T15:02:00Z">
        <w:r>
          <w:t xml:space="preserve">: </w:t>
        </w:r>
        <w:r w:rsidR="001F4881">
          <w:t>Milestone 3</w:t>
        </w:r>
      </w:ins>
    </w:p>
    <w:p w:rsidR="00000000" w:rsidRDefault="00D85120">
      <w:pPr>
        <w:jc w:val="right"/>
        <w:rPr>
          <w:ins w:id="215" w:author="Alan" w:date="2016-02-22T15:00:00Z"/>
          <w:lang w:eastAsia="ja-JP"/>
        </w:rPr>
        <w:pPrChange w:id="216" w:author="Alan" w:date="2016-02-22T15:02:00Z">
          <w:pPr>
            <w:pBdr>
              <w:bottom w:val="single" w:sz="6" w:space="1" w:color="auto"/>
            </w:pBdr>
          </w:pPr>
        </w:pPrChange>
      </w:pPr>
      <w:ins w:id="217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18" w:author="Alan" w:date="2016-02-22T15:00:00Z"/>
        </w:rPr>
      </w:pPr>
    </w:p>
    <w:p w:rsidR="00D85120" w:rsidRDefault="00D85120" w:rsidP="00D85120">
      <w:pPr>
        <w:rPr>
          <w:ins w:id="219" w:author="Alan" w:date="2016-02-22T15:00:00Z"/>
        </w:rPr>
      </w:pPr>
      <w:ins w:id="220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AF3B9F" w:rsidP="00D85120">
      <w:pPr>
        <w:rPr>
          <w:ins w:id="221" w:author="Alan" w:date="2016-02-22T15:00:00Z"/>
        </w:rPr>
      </w:pPr>
      <w:ins w:id="222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3" w:author="Alan" w:date="2016-02-22T15:00:00Z"/>
          <w:lang w:eastAsia="ja-JP"/>
        </w:rPr>
      </w:pPr>
      <w:ins w:id="224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AF3B9F" w:rsidP="00D85120">
      <w:pPr>
        <w:rPr>
          <w:ins w:id="225" w:author="Alan" w:date="2016-02-22T15:00:00Z"/>
        </w:rPr>
      </w:pPr>
      <w:ins w:id="226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7" w:author="Alan" w:date="2016-02-22T15:00:00Z"/>
        </w:rPr>
      </w:pPr>
    </w:p>
    <w:p w:rsidR="00D85120" w:rsidRDefault="00D85120" w:rsidP="00D85120">
      <w:pPr>
        <w:rPr>
          <w:ins w:id="228" w:author="Alan" w:date="2016-02-22T15:00:00Z"/>
        </w:rPr>
      </w:pPr>
    </w:p>
    <w:p w:rsidR="00D85120" w:rsidRDefault="00D85120" w:rsidP="00D85120">
      <w:pPr>
        <w:rPr>
          <w:ins w:id="229" w:author="Alan" w:date="2016-02-22T15:00:00Z"/>
        </w:rPr>
      </w:pPr>
    </w:p>
    <w:p w:rsidR="00D85120" w:rsidRDefault="00D85120" w:rsidP="00D85120">
      <w:pPr>
        <w:rPr>
          <w:ins w:id="230" w:author="Alan" w:date="2016-02-22T15:00:00Z"/>
          <w:lang w:eastAsia="ja-JP"/>
        </w:rPr>
      </w:pPr>
      <w:ins w:id="231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AF3B9F" w:rsidP="00D85120">
      <w:pPr>
        <w:rPr>
          <w:ins w:id="232" w:author="Alan" w:date="2016-02-22T15:00:00Z"/>
        </w:rPr>
      </w:pPr>
      <w:ins w:id="233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4" w:author="Alan" w:date="2016-02-22T15:00:00Z"/>
        </w:rPr>
      </w:pPr>
    </w:p>
    <w:p w:rsidR="00D85120" w:rsidRDefault="00D85120" w:rsidP="00D85120">
      <w:pPr>
        <w:rPr>
          <w:ins w:id="235" w:author="Alan" w:date="2016-02-22T15:00:00Z"/>
          <w:noProof/>
          <w:lang w:eastAsia="ja-JP"/>
        </w:rPr>
      </w:pPr>
      <w:ins w:id="236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AF3B9F" w:rsidP="00D85120">
      <w:pPr>
        <w:rPr>
          <w:ins w:id="237" w:author="Alan" w:date="2016-02-22T15:00:00Z"/>
        </w:rPr>
      </w:pPr>
      <w:ins w:id="238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9" w:author="Alan" w:date="2016-02-22T15:00:00Z"/>
        </w:rPr>
      </w:pPr>
    </w:p>
    <w:p w:rsidR="00D85120" w:rsidRDefault="00D85120" w:rsidP="00D85120">
      <w:pPr>
        <w:rPr>
          <w:ins w:id="240" w:author="Alan" w:date="2016-02-22T15:00:00Z"/>
        </w:rPr>
      </w:pPr>
    </w:p>
    <w:p w:rsidR="00D85120" w:rsidRDefault="00D85120" w:rsidP="00D85120">
      <w:pPr>
        <w:rPr>
          <w:ins w:id="241" w:author="Alan" w:date="2016-02-22T15:00:00Z"/>
        </w:rPr>
      </w:pPr>
    </w:p>
    <w:p w:rsidR="00D85120" w:rsidRDefault="00D85120" w:rsidP="00D85120">
      <w:pPr>
        <w:rPr>
          <w:ins w:id="242" w:author="Alan" w:date="2016-02-22T15:00:00Z"/>
          <w:lang w:eastAsia="ja-JP"/>
        </w:rPr>
      </w:pPr>
      <w:ins w:id="243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AF3B9F" w:rsidP="00D85120">
      <w:pPr>
        <w:rPr>
          <w:ins w:id="244" w:author="Alan" w:date="2016-02-22T15:00:00Z"/>
        </w:rPr>
      </w:pPr>
      <w:ins w:id="245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6" w:author="Alan" w:date="2016-02-22T15:00:00Z"/>
        </w:rPr>
      </w:pPr>
    </w:p>
    <w:p w:rsidR="00D85120" w:rsidRDefault="00D85120" w:rsidP="00D85120">
      <w:pPr>
        <w:rPr>
          <w:ins w:id="247" w:author="Alan" w:date="2016-02-22T15:00:00Z"/>
          <w:lang w:eastAsia="ja-JP"/>
        </w:rPr>
      </w:pPr>
      <w:ins w:id="248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AF3B9F" w:rsidP="00D85120">
      <w:pPr>
        <w:rPr>
          <w:ins w:id="249" w:author="Alan" w:date="2016-02-22T15:00:00Z"/>
        </w:rPr>
      </w:pPr>
      <w:ins w:id="250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1" w:author="Alan" w:date="2016-02-22T15:00:00Z"/>
        </w:rPr>
      </w:pPr>
    </w:p>
    <w:p w:rsidR="00D85120" w:rsidRDefault="00D85120" w:rsidP="00D85120">
      <w:pPr>
        <w:rPr>
          <w:ins w:id="252" w:author="Alan" w:date="2016-02-22T15:00:00Z"/>
        </w:rPr>
      </w:pPr>
    </w:p>
    <w:p w:rsidR="00D85120" w:rsidRDefault="00D85120" w:rsidP="00D85120">
      <w:pPr>
        <w:rPr>
          <w:ins w:id="253" w:author="Alan" w:date="2016-02-22T15:00:00Z"/>
        </w:rPr>
      </w:pPr>
    </w:p>
    <w:p w:rsidR="00D85120" w:rsidRDefault="00D85120" w:rsidP="00D85120">
      <w:pPr>
        <w:rPr>
          <w:ins w:id="254" w:author="Alan" w:date="2016-02-22T15:00:00Z"/>
          <w:lang w:eastAsia="ja-JP"/>
        </w:rPr>
      </w:pPr>
      <w:ins w:id="25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AF3B9F" w:rsidP="00D85120">
      <w:pPr>
        <w:rPr>
          <w:ins w:id="256" w:author="Alan" w:date="2016-02-22T15:00:00Z"/>
        </w:rPr>
      </w:pPr>
      <w:ins w:id="257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8" w:author="Alan" w:date="2016-02-22T15:00:00Z"/>
          <w:lang w:eastAsia="ja-JP"/>
        </w:rPr>
      </w:pPr>
      <w:ins w:id="259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AF3B9F" w:rsidP="00D85120">
      <w:pPr>
        <w:rPr>
          <w:ins w:id="260" w:author="Alan" w:date="2016-02-22T15:00:00Z"/>
        </w:rPr>
      </w:pPr>
      <w:ins w:id="261" w:author="Alan" w:date="2016-02-22T15:00:00Z">
        <w:r>
          <w:rPr>
            <w:noProof/>
            <w:lang w:eastAsia="ja-JP"/>
          </w:rPr>
          <w:drawing>
            <wp:inline distT="0" distB="0" distL="0" distR="0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2" w:author="Alan" w:date="2016-02-22T15:00:00Z"/>
        </w:rPr>
      </w:pPr>
    </w:p>
    <w:p w:rsidR="00D85120" w:rsidRDefault="00D85120" w:rsidP="00D85120">
      <w:pPr>
        <w:rPr>
          <w:ins w:id="263" w:author="Alan" w:date="2016-02-22T15:00:00Z"/>
        </w:rPr>
      </w:pPr>
      <w:ins w:id="264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65" w:author="Alan" w:date="2016-02-22T15:00:00Z"/>
        </w:rPr>
      </w:pPr>
    </w:p>
    <w:p w:rsidR="00D85120" w:rsidRDefault="00D85120" w:rsidP="00D85120">
      <w:pPr>
        <w:rPr>
          <w:ins w:id="266" w:author="Alan" w:date="2016-02-22T15:00:00Z"/>
        </w:rPr>
      </w:pPr>
      <w:ins w:id="267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68" w:author="Alan" w:date="2016-02-22T18:07:00Z"/>
        </w:rPr>
      </w:pPr>
      <w:ins w:id="269" w:author="Alan" w:date="2016-02-22T18:07:00Z">
        <w:r>
          <w:lastRenderedPageBreak/>
          <w:t>Screen captures</w:t>
        </w:r>
      </w:ins>
    </w:p>
    <w:p w:rsidR="00000000" w:rsidRDefault="00B24C15">
      <w:pPr>
        <w:jc w:val="right"/>
        <w:rPr>
          <w:ins w:id="270" w:author="Alan" w:date="2016-02-22T18:07:00Z"/>
        </w:rPr>
        <w:pPrChange w:id="271" w:author="Alan" w:date="2016-02-22T18:07:00Z">
          <w:pPr/>
        </w:pPrChange>
      </w:pPr>
      <w:ins w:id="272" w:author="Alan" w:date="2016-02-22T18:07:00Z">
        <w:r>
          <w:t>Front Page</w:t>
        </w:r>
      </w:ins>
    </w:p>
    <w:p w:rsidR="00B24C15" w:rsidRDefault="00AF3B9F">
      <w:pPr>
        <w:rPr>
          <w:ins w:id="273" w:author="Alan" w:date="2016-02-22T15:00:00Z"/>
        </w:rPr>
      </w:pPr>
      <w:ins w:id="274" w:author="Alan" w:date="2016-02-22T18:10:00Z">
        <w:r>
          <w:rPr>
            <w:noProof/>
            <w:lang w:eastAsia="ja-JP"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5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76" w:author="Alan" w:date="2016-02-22T18:17:00Z"/>
        </w:rPr>
      </w:pPr>
      <w:ins w:id="277" w:author="Alan" w:date="2016-02-22T18:17:00Z">
        <w:r>
          <w:t>Screen Captures</w:t>
        </w:r>
      </w:ins>
    </w:p>
    <w:p w:rsidR="00000000" w:rsidRDefault="00B24C15">
      <w:pPr>
        <w:jc w:val="right"/>
        <w:rPr>
          <w:ins w:id="278" w:author="Alan" w:date="2016-02-22T18:17:00Z"/>
        </w:rPr>
        <w:pPrChange w:id="279" w:author="Alan" w:date="2016-02-22T18:17:00Z">
          <w:pPr/>
        </w:pPrChange>
      </w:pPr>
      <w:ins w:id="280" w:author="Alan" w:date="2016-02-22T18:17:00Z">
        <w:r>
          <w:t>Table</w:t>
        </w:r>
      </w:ins>
    </w:p>
    <w:p w:rsidR="00B24C15" w:rsidRDefault="00AF3B9F">
      <w:pPr>
        <w:rPr>
          <w:ins w:id="281" w:author="Alan" w:date="2016-02-22T15:00:00Z"/>
        </w:rPr>
      </w:pPr>
      <w:ins w:id="282" w:author="Alan" w:date="2016-02-22T18:18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83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84" w:author="Alan" w:date="2016-02-22T18:21:00Z"/>
        </w:rPr>
      </w:pPr>
      <w:ins w:id="285" w:author="Alan" w:date="2016-02-22T18:21:00Z">
        <w:r>
          <w:t>Screen Captures</w:t>
        </w:r>
      </w:ins>
    </w:p>
    <w:p w:rsidR="00000000" w:rsidRDefault="00BF4926">
      <w:pPr>
        <w:jc w:val="right"/>
        <w:rPr>
          <w:ins w:id="286" w:author="Alan" w:date="2016-02-22T18:21:00Z"/>
        </w:rPr>
        <w:pPrChange w:id="287" w:author="Alan" w:date="2016-02-22T18:21:00Z">
          <w:pPr/>
        </w:pPrChange>
      </w:pPr>
      <w:ins w:id="288" w:author="Alan" w:date="2016-02-22T18:21:00Z">
        <w:r>
          <w:t>Form: News page</w:t>
        </w:r>
      </w:ins>
    </w:p>
    <w:p w:rsidR="00BF4926" w:rsidRDefault="00AF3B9F">
      <w:pPr>
        <w:rPr>
          <w:ins w:id="289" w:author="Alan" w:date="2016-02-22T18:22:00Z"/>
        </w:rPr>
      </w:pPr>
      <w:ins w:id="290" w:author="Alan" w:date="2016-02-22T18:21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91" w:author="Alan" w:date="2016-02-22T18:22:00Z"/>
        </w:rPr>
      </w:pPr>
    </w:p>
    <w:p w:rsidR="00000000" w:rsidRDefault="00BF4926">
      <w:pPr>
        <w:pBdr>
          <w:bottom w:val="single" w:sz="6" w:space="1" w:color="auto"/>
        </w:pBdr>
        <w:rPr>
          <w:ins w:id="292" w:author="Alan" w:date="2016-02-22T18:22:00Z"/>
        </w:rPr>
        <w:pPrChange w:id="293" w:author="Alan" w:date="2016-02-22T18:21:00Z">
          <w:pPr/>
        </w:pPrChange>
      </w:pPr>
      <w:proofErr w:type="spellStart"/>
      <w:ins w:id="294" w:author="Alan" w:date="2016-02-22T18:22:00Z">
        <w:r>
          <w:t>Sscreen</w:t>
        </w:r>
        <w:proofErr w:type="spellEnd"/>
        <w:r>
          <w:t xml:space="preserve"> Captures</w:t>
        </w:r>
      </w:ins>
    </w:p>
    <w:p w:rsidR="00000000" w:rsidRDefault="00BF4926">
      <w:pPr>
        <w:jc w:val="right"/>
        <w:rPr>
          <w:ins w:id="295" w:author="Alan" w:date="2016-02-22T18:24:00Z"/>
        </w:rPr>
        <w:pPrChange w:id="296" w:author="Alan" w:date="2016-02-22T18:23:00Z">
          <w:pPr/>
        </w:pPrChange>
      </w:pPr>
      <w:ins w:id="297" w:author="Alan" w:date="2016-02-22T18:23:00Z">
        <w:r>
          <w:t>Form: Content page</w:t>
        </w:r>
      </w:ins>
    </w:p>
    <w:p w:rsidR="00BF4926" w:rsidRDefault="00AF3B9F">
      <w:pPr>
        <w:rPr>
          <w:ins w:id="298" w:author="Alan" w:date="2016-02-22T18:24:00Z"/>
        </w:rPr>
      </w:pPr>
      <w:ins w:id="299" w:author="Alan" w:date="2016-02-22T18:24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300" w:author="Alan" w:date="2016-02-22T18:24:00Z"/>
        </w:rPr>
      </w:pPr>
    </w:p>
    <w:p w:rsidR="00000000" w:rsidRDefault="00BF4926">
      <w:pPr>
        <w:pBdr>
          <w:bottom w:val="single" w:sz="6" w:space="1" w:color="auto"/>
        </w:pBdr>
        <w:rPr>
          <w:ins w:id="301" w:author="Alan" w:date="2016-02-22T18:24:00Z"/>
        </w:rPr>
        <w:pPrChange w:id="302" w:author="Alan" w:date="2016-02-22T18:24:00Z">
          <w:pPr/>
        </w:pPrChange>
      </w:pPr>
      <w:ins w:id="303" w:author="Alan" w:date="2016-02-22T18:24:00Z">
        <w:r>
          <w:t>Screen Captures</w:t>
        </w:r>
      </w:ins>
    </w:p>
    <w:p w:rsidR="00000000" w:rsidRDefault="00BF4926">
      <w:pPr>
        <w:jc w:val="right"/>
        <w:rPr>
          <w:ins w:id="304" w:author="Alan" w:date="2016-02-22T18:25:00Z"/>
        </w:rPr>
        <w:pPrChange w:id="305" w:author="Alan" w:date="2016-02-22T18:24:00Z">
          <w:pPr/>
        </w:pPrChange>
      </w:pPr>
      <w:ins w:id="306" w:author="Alan" w:date="2016-02-22T18:24:00Z">
        <w:r>
          <w:t xml:space="preserve">Form: </w:t>
        </w:r>
      </w:ins>
      <w:ins w:id="307" w:author="Alan" w:date="2016-02-22T18:25:00Z">
        <w:r>
          <w:t>Registration</w:t>
        </w:r>
      </w:ins>
    </w:p>
    <w:p w:rsidR="00D85120" w:rsidRDefault="00AF3B9F">
      <w:pPr>
        <w:rPr>
          <w:ins w:id="308" w:author="Alan" w:date="2016-02-22T15:00:00Z"/>
        </w:rPr>
      </w:pPr>
      <w:ins w:id="309" w:author="Alan" w:date="2016-02-22T18:26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10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311" w:author="Alan" w:date="2016-02-22T14:56:00Z"/>
        </w:rPr>
      </w:pPr>
      <w:ins w:id="312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13" w:author="Alan" w:date="2016-02-22T15:03:00Z">
        <w:r w:rsidR="001F4881">
          <w:t>: Milestone 2</w:t>
        </w:r>
      </w:ins>
    </w:p>
    <w:p w:rsidR="00000000" w:rsidRDefault="00D85120">
      <w:pPr>
        <w:jc w:val="right"/>
        <w:rPr>
          <w:ins w:id="314" w:author="Alan" w:date="2016-02-22T14:56:00Z"/>
        </w:rPr>
        <w:pPrChange w:id="315" w:author="Alan" w:date="2016-02-22T14:56:00Z">
          <w:pPr>
            <w:pBdr>
              <w:bottom w:val="single" w:sz="6" w:space="1" w:color="auto"/>
            </w:pBdr>
          </w:pPr>
        </w:pPrChange>
      </w:pPr>
      <w:ins w:id="316" w:author="Alan" w:date="2016-02-22T14:56:00Z">
        <w:r>
          <w:t>Sitemap</w:t>
        </w:r>
      </w:ins>
    </w:p>
    <w:p w:rsidR="00000000" w:rsidRDefault="00AF3B9F">
      <w:pPr>
        <w:jc w:val="right"/>
        <w:rPr>
          <w:ins w:id="317" w:author="Alan" w:date="2016-02-22T14:56:00Z"/>
        </w:rPr>
        <w:pPrChange w:id="318" w:author="Alan" w:date="2016-02-22T14:56:00Z">
          <w:pPr>
            <w:pBdr>
              <w:bottom w:val="single" w:sz="6" w:space="1" w:color="auto"/>
            </w:pBdr>
          </w:pPr>
        </w:pPrChange>
      </w:pPr>
    </w:p>
    <w:p w:rsidR="00000000" w:rsidRDefault="00AF3B9F">
      <w:pPr>
        <w:jc w:val="right"/>
        <w:rPr>
          <w:ins w:id="319" w:author="Alan" w:date="2016-02-22T14:55:00Z"/>
        </w:rPr>
        <w:pPrChange w:id="320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AF3B9F" w:rsidP="00815B4C">
      <w:pPr>
        <w:pBdr>
          <w:bottom w:val="single" w:sz="6" w:space="1" w:color="auto"/>
        </w:pBdr>
        <w:rPr>
          <w:ins w:id="321" w:author="Alan" w:date="2016-02-22T14:55:00Z"/>
        </w:rPr>
      </w:pPr>
      <w:ins w:id="322" w:author="Alan" w:date="2016-02-22T14:55:00Z">
        <w:r>
          <w:rPr>
            <w:noProof/>
            <w:lang w:eastAsia="ja-JP"/>
          </w:rPr>
          <w:drawing>
            <wp:inline distT="0" distB="0" distL="0" distR="0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23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24" w:author="Alan" w:date="2016-02-22T14:58:00Z"/>
        </w:rPr>
      </w:pPr>
      <w:ins w:id="325" w:author="Alan" w:date="2016-02-22T14:58:00Z">
        <w:r>
          <w:t>Page Layout Details</w:t>
        </w:r>
      </w:ins>
    </w:p>
    <w:p w:rsidR="00D85120" w:rsidRDefault="00D85120">
      <w:pPr>
        <w:rPr>
          <w:ins w:id="326" w:author="Alan" w:date="2016-02-22T14:58:00Z"/>
        </w:rPr>
      </w:pPr>
    </w:p>
    <w:p w:rsidR="00D85120" w:rsidRDefault="00D85120" w:rsidP="00D85120">
      <w:pPr>
        <w:ind w:right="440"/>
        <w:rPr>
          <w:lang w:eastAsia="ja-JP"/>
        </w:rPr>
      </w:pPr>
      <w:moveToRangeStart w:id="327" w:author="Alan" w:date="2016-02-22T14:58:00Z" w:name="move443916459"/>
      <w:moveTo w:id="328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lang w:eastAsia="ja-JP"/>
        </w:rPr>
      </w:pPr>
      <w:moveTo w:id="329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lang w:eastAsia="ja-JP"/>
        </w:rPr>
      </w:pPr>
      <w:moveTo w:id="330" w:author="Alan" w:date="2016-02-22T14:58:00Z">
        <w:r>
          <w:rPr>
            <w:lang w:eastAsia="ja-JP"/>
          </w:rPr>
          <w:t>Color Scheme: #000000, #a9a9a9, #</w:t>
        </w:r>
        <w:proofErr w:type="spellStart"/>
        <w:r>
          <w:rPr>
            <w:lang w:eastAsia="ja-JP"/>
          </w:rPr>
          <w:t>ffffff</w:t>
        </w:r>
      </w:moveTo>
      <w:proofErr w:type="spellEnd"/>
    </w:p>
    <w:p w:rsidR="00D85120" w:rsidRDefault="00D85120" w:rsidP="00D85120">
      <w:pPr>
        <w:rPr>
          <w:ins w:id="331" w:author="Alan" w:date="2016-02-22T14:58:00Z"/>
        </w:rPr>
      </w:pPr>
      <w:moveTo w:id="332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27"/>
      <w:ins w:id="333" w:author="Alan" w:date="2016-02-22T14:55:00Z">
        <w:r>
          <w:br w:type="page"/>
        </w:r>
      </w:ins>
    </w:p>
    <w:p w:rsidR="00D85120" w:rsidRDefault="00D85120">
      <w:pPr>
        <w:rPr>
          <w:ins w:id="334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35" w:author="Alan" w:date="2016-01-31T20:27:00Z"/>
        </w:rPr>
      </w:pPr>
      <w:ins w:id="336" w:author="Alan" w:date="2016-01-31T20:27:00Z">
        <w:r>
          <w:t xml:space="preserve">COMP1536 Website Development </w:t>
        </w:r>
        <w:r w:rsidRPr="0070608F">
          <w:t>Project</w:t>
        </w:r>
      </w:ins>
    </w:p>
    <w:p w:rsidR="00000000" w:rsidRDefault="00815B4C">
      <w:pPr>
        <w:pStyle w:val="Web"/>
        <w:shd w:val="clear" w:color="auto" w:fill="FFFFFF"/>
        <w:spacing w:before="150" w:beforeAutospacing="0" w:after="0" w:afterAutospacing="0" w:line="269" w:lineRule="atLeast"/>
        <w:jc w:val="right"/>
        <w:rPr>
          <w:ins w:id="337" w:author="Alan" w:date="2016-01-31T20:27:00Z"/>
          <w:rFonts w:ascii="Helvetica" w:hAnsi="Helvetica"/>
          <w:color w:val="141823"/>
          <w:sz w:val="20"/>
          <w:szCs w:val="20"/>
        </w:rPr>
        <w:pPrChange w:id="338" w:author="Alan" w:date="2016-01-31T20:28:00Z">
          <w:pPr>
            <w:pStyle w:val="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39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0" w:author="Alan" w:date="2016-01-31T20:27:00Z"/>
          <w:rFonts w:ascii="Helvetica" w:hAnsi="Helvetica"/>
          <w:color w:val="141823"/>
          <w:sz w:val="20"/>
          <w:szCs w:val="20"/>
        </w:rPr>
      </w:pPr>
      <w:ins w:id="34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 xml:space="preserve">-Proper choice of </w:t>
        </w:r>
        <w:proofErr w:type="spellStart"/>
        <w:r>
          <w:rPr>
            <w:rFonts w:ascii="Helvetica" w:hAnsi="Helvetica"/>
            <w:color w:val="141823"/>
            <w:sz w:val="20"/>
            <w:szCs w:val="20"/>
          </w:rPr>
          <w:t>colour</w:t>
        </w:r>
        <w:proofErr w:type="spellEnd"/>
        <w:r>
          <w:rPr>
            <w:rFonts w:ascii="Helvetica" w:hAnsi="Helvetica"/>
            <w:color w:val="141823"/>
            <w:sz w:val="20"/>
            <w:szCs w:val="20"/>
          </w:rPr>
          <w:t xml:space="preserve"> for contrast (black with white for text)</w:t>
        </w:r>
      </w:ins>
      <w:ins w:id="342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3" w:author="Alan" w:date="2016-01-31T20:27:00Z"/>
          <w:rFonts w:ascii="Helvetica" w:hAnsi="Helvetica"/>
          <w:color w:val="141823"/>
          <w:sz w:val="20"/>
          <w:szCs w:val="20"/>
        </w:rPr>
      </w:pPr>
      <w:ins w:id="344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5" w:author="Alan" w:date="2016-01-31T20:27:00Z"/>
          <w:rFonts w:ascii="Helvetica" w:hAnsi="Helvetica"/>
          <w:color w:val="141823"/>
          <w:sz w:val="20"/>
          <w:szCs w:val="20"/>
        </w:rPr>
      </w:pPr>
      <w:ins w:id="34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47" w:author="Alan" w:date="2016-01-31T20:27:00Z"/>
          <w:rFonts w:ascii="Helvetica" w:hAnsi="Helvetica"/>
          <w:color w:val="141823"/>
          <w:sz w:val="20"/>
          <w:szCs w:val="20"/>
        </w:rPr>
      </w:pPr>
      <w:ins w:id="348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49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Web"/>
        <w:shd w:val="clear" w:color="auto" w:fill="FFFFFF"/>
        <w:spacing w:before="150" w:beforeAutospacing="0" w:after="0" w:afterAutospacing="0" w:line="269" w:lineRule="atLeast"/>
        <w:rPr>
          <w:ins w:id="350" w:author="Alan" w:date="2016-01-31T20:27:00Z"/>
          <w:rFonts w:ascii="Helvetica" w:hAnsi="Helvetica"/>
          <w:color w:val="141823"/>
          <w:sz w:val="20"/>
          <w:szCs w:val="20"/>
        </w:rPr>
      </w:pPr>
      <w:ins w:id="35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52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000000" w:rsidRDefault="00AF3B9F">
      <w:pPr>
        <w:pStyle w:val="ab"/>
        <w:ind w:left="1134"/>
        <w:rPr>
          <w:ins w:id="353" w:author="Alan" w:date="2016-01-31T20:23:00Z"/>
        </w:rPr>
        <w:pPrChange w:id="354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55" w:author="Alan" w:date="2016-01-31T20:13:00Z"/>
        </w:rPr>
      </w:pPr>
      <w:ins w:id="356" w:author="Alan" w:date="2016-01-31T20:13:00Z">
        <w:r>
          <w:t>Wireframe</w:t>
        </w:r>
      </w:ins>
      <w:ins w:id="357" w:author="Alan" w:date="2016-02-14T19:44:00Z">
        <w:r w:rsidR="00D80BF5">
          <w:t xml:space="preserve">: Catalogue </w:t>
        </w:r>
      </w:ins>
      <w:ins w:id="358" w:author="Alan" w:date="2016-02-14T19:54:00Z">
        <w:r w:rsidR="00E161F1">
          <w:t xml:space="preserve">Detail </w:t>
        </w:r>
      </w:ins>
      <w:ins w:id="359" w:author="Alan" w:date="2016-02-14T19:44:00Z">
        <w:r w:rsidR="00D80BF5">
          <w:t>Page</w:t>
        </w:r>
      </w:ins>
    </w:p>
    <w:p w:rsidR="00000000" w:rsidRDefault="00815B4C">
      <w:pPr>
        <w:jc w:val="right"/>
        <w:rPr>
          <w:ins w:id="360" w:author="autumn7" w:date="2016-01-31T23:06:00Z"/>
        </w:rPr>
        <w:pPrChange w:id="361" w:author="Alan" w:date="2016-01-31T20:31:00Z">
          <w:pPr/>
        </w:pPrChange>
      </w:pPr>
      <w:ins w:id="362" w:author="Alan" w:date="2016-01-31T20:31:00Z">
        <w:r>
          <w:t>Two Column Fluid</w:t>
        </w:r>
      </w:ins>
    </w:p>
    <w:p w:rsidR="00000000" w:rsidRDefault="007620BF">
      <w:pPr>
        <w:ind w:right="440"/>
        <w:rPr>
          <w:ins w:id="363" w:author="autumn7" w:date="2016-01-31T23:07:00Z"/>
          <w:lang w:eastAsia="ja-JP"/>
        </w:rPr>
        <w:pPrChange w:id="364" w:author="autumn7" w:date="2016-01-31T23:06:00Z">
          <w:pPr/>
        </w:pPrChange>
      </w:pPr>
      <w:moveFromRangeStart w:id="365" w:author="Alan" w:date="2016-02-22T14:58:00Z" w:name="move443916459"/>
      <w:moveFrom w:id="366" w:author="Alan" w:date="2016-02-22T14:58:00Z">
        <w:ins w:id="367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000000" w:rsidRDefault="007620BF">
      <w:pPr>
        <w:ind w:right="440"/>
        <w:rPr>
          <w:ins w:id="368" w:author="autumn7" w:date="2016-01-31T23:07:00Z"/>
          <w:lang w:eastAsia="ja-JP"/>
        </w:rPr>
        <w:pPrChange w:id="369" w:author="autumn7" w:date="2016-01-31T23:06:00Z">
          <w:pPr/>
        </w:pPrChange>
      </w:pPr>
      <w:moveFrom w:id="370" w:author="Alan" w:date="2016-02-22T14:58:00Z">
        <w:ins w:id="371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000000" w:rsidRDefault="007620BF">
      <w:pPr>
        <w:ind w:right="440"/>
        <w:rPr>
          <w:lang w:eastAsia="ja-JP"/>
        </w:rPr>
        <w:pPrChange w:id="372" w:author="Alan" w:date="2016-02-22T14:57:00Z">
          <w:pPr/>
        </w:pPrChange>
      </w:pPr>
      <w:moveFrom w:id="373" w:author="Alan" w:date="2016-02-22T14:58:00Z">
        <w:ins w:id="374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75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76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7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000000" w:rsidRDefault="002E22C1">
      <w:pPr>
        <w:ind w:right="440"/>
        <w:rPr>
          <w:ins w:id="378" w:author="Alan" w:date="2016-01-31T20:09:00Z"/>
          <w:lang w:eastAsia="ja-JP"/>
        </w:rPr>
        <w:pPrChange w:id="379" w:author="Alan" w:date="2016-02-22T14:57:00Z">
          <w:pPr/>
        </w:pPrChange>
      </w:pPr>
      <w:moveFrom w:id="380" w:author="Alan" w:date="2016-02-22T14:58:00Z">
        <w:ins w:id="381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382" w:author="autumn7" w:date="2016-01-31T23:48:00Z">
          <w:r w:rsidDel="00D85120">
            <w:rPr>
              <w:lang w:eastAsia="ja-JP"/>
            </w:rPr>
            <w:t>practice</w:t>
          </w:r>
        </w:ins>
        <w:ins w:id="383" w:author="autumn7" w:date="2016-01-31T23:47:00Z">
          <w:r w:rsidDel="00D85120">
            <w:rPr>
              <w:lang w:eastAsia="ja-JP"/>
            </w:rPr>
            <w:t xml:space="preserve"> </w:t>
          </w:r>
        </w:ins>
        <w:ins w:id="384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65"/>
      <w:ins w:id="385" w:author="Alan" w:date="2016-01-31T20:09:00Z">
        <w:r w:rsidR="00AF3B9F">
          <w:rPr>
            <w:noProof/>
            <w:lang w:eastAsia="ja-JP"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86" w:author="Alan" w:date="2016-02-14T20:58:00Z"/>
        </w:rPr>
      </w:pPr>
      <w:ins w:id="387" w:author="Alan" w:date="2016-02-14T20:58:00Z">
        <w:r>
          <w:lastRenderedPageBreak/>
          <w:t>Catalog Index</w:t>
        </w:r>
      </w:ins>
    </w:p>
    <w:p w:rsidR="00000000" w:rsidRDefault="00F44EC1">
      <w:pPr>
        <w:jc w:val="right"/>
        <w:rPr>
          <w:ins w:id="388" w:author="Alan" w:date="2016-02-14T20:59:00Z"/>
        </w:rPr>
        <w:pPrChange w:id="389" w:author="Alan" w:date="2016-02-14T20:59:00Z">
          <w:pPr/>
        </w:pPrChange>
      </w:pPr>
      <w:ins w:id="390" w:author="Alan" w:date="2016-02-14T20:59:00Z">
        <w:r>
          <w:t>4 Column Fluid</w:t>
        </w:r>
      </w:ins>
    </w:p>
    <w:p w:rsidR="00F44EC1" w:rsidRDefault="00AF3B9F" w:rsidP="00F44EC1">
      <w:pPr>
        <w:rPr>
          <w:ins w:id="391" w:author="Alan" w:date="2016-02-14T20:58:00Z"/>
        </w:rPr>
      </w:pPr>
      <w:ins w:id="392" w:author="Alan" w:date="2016-02-14T20:59:00Z">
        <w:r>
          <w:rPr>
            <w:noProof/>
            <w:lang w:eastAsia="ja-JP"/>
          </w:rPr>
          <w:drawing>
            <wp:inline distT="0" distB="0" distL="0" distR="0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3" w:author="Alan" w:date="2016-02-14T20:58:00Z">
        <w:r w:rsidR="00F44EC1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4" w:author="Alan" w:date="2016-01-31T20:07:00Z"/>
        </w:rPr>
      </w:pPr>
      <w:ins w:id="395" w:author="Alan" w:date="2016-01-31T20:09:00Z">
        <w:r>
          <w:lastRenderedPageBreak/>
          <w:t>Wireframe</w:t>
        </w:r>
      </w:ins>
      <w:ins w:id="396" w:author="Alan" w:date="2016-02-14T19:47:00Z">
        <w:r w:rsidR="00D80BF5">
          <w:t>: News page</w:t>
        </w:r>
      </w:ins>
    </w:p>
    <w:p w:rsidR="00000000" w:rsidRDefault="00815B4C">
      <w:pPr>
        <w:jc w:val="right"/>
        <w:rPr>
          <w:ins w:id="397" w:author="Alan" w:date="2016-01-31T20:31:00Z"/>
        </w:rPr>
        <w:pPrChange w:id="398" w:author="Alan" w:date="2016-01-31T20:31:00Z">
          <w:pPr/>
        </w:pPrChange>
      </w:pPr>
      <w:ins w:id="399" w:author="Alan" w:date="2016-01-31T20:31:00Z">
        <w:r>
          <w:t>One Column Fluid</w:t>
        </w:r>
      </w:ins>
    </w:p>
    <w:p w:rsidR="0029284F" w:rsidRDefault="00AF3B9F">
      <w:pPr>
        <w:rPr>
          <w:ins w:id="400" w:author="Alan" w:date="2016-01-31T20:07:00Z"/>
        </w:rPr>
      </w:pPr>
      <w:ins w:id="401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02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3" w:author="Alan" w:date="2016-01-31T20:07:00Z"/>
        </w:rPr>
      </w:pPr>
      <w:ins w:id="404" w:author="Alan" w:date="2016-01-31T20:08:00Z">
        <w:r>
          <w:lastRenderedPageBreak/>
          <w:t>Wireframe</w:t>
        </w:r>
      </w:ins>
      <w:ins w:id="405" w:author="Alan" w:date="2016-02-14T19:45:00Z">
        <w:r w:rsidR="00D80BF5">
          <w:t>:</w:t>
        </w:r>
      </w:ins>
      <w:ins w:id="406" w:author="Alan" w:date="2016-02-14T19:55:00Z">
        <w:r w:rsidR="00E161F1">
          <w:t xml:space="preserve"> </w:t>
        </w:r>
      </w:ins>
      <w:ins w:id="407" w:author="Alan" w:date="2016-02-14T19:46:00Z">
        <w:r w:rsidR="00D80BF5">
          <w:t>Policy and Staff Page</w:t>
        </w:r>
      </w:ins>
    </w:p>
    <w:p w:rsidR="00000000" w:rsidRDefault="00815B4C">
      <w:pPr>
        <w:jc w:val="right"/>
        <w:rPr>
          <w:ins w:id="408" w:author="Alan" w:date="2016-01-31T20:32:00Z"/>
        </w:rPr>
        <w:pPrChange w:id="409" w:author="Alan" w:date="2016-01-31T20:32:00Z">
          <w:pPr/>
        </w:pPrChange>
      </w:pPr>
      <w:ins w:id="410" w:author="Alan" w:date="2016-01-31T20:32:00Z">
        <w:r>
          <w:t>Two Column Fluid</w:t>
        </w:r>
      </w:ins>
    </w:p>
    <w:p w:rsidR="0029284F" w:rsidRDefault="00AF3B9F">
      <w:pPr>
        <w:rPr>
          <w:ins w:id="411" w:author="Alan" w:date="2016-01-31T20:07:00Z"/>
        </w:rPr>
      </w:pPr>
      <w:ins w:id="412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3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4" w:author="Alan" w:date="2016-01-31T20:07:00Z"/>
        </w:rPr>
      </w:pPr>
      <w:ins w:id="415" w:author="Alan" w:date="2016-01-31T20:07:00Z">
        <w:r>
          <w:lastRenderedPageBreak/>
          <w:t>Wireframe</w:t>
        </w:r>
      </w:ins>
      <w:ins w:id="416" w:author="Alan" w:date="2016-02-14T19:49:00Z">
        <w:r w:rsidR="00E161F1">
          <w:t>: Top</w:t>
        </w:r>
        <w:r w:rsidR="00D80BF5">
          <w:t xml:space="preserve"> Page</w:t>
        </w:r>
      </w:ins>
    </w:p>
    <w:p w:rsidR="00000000" w:rsidRDefault="00815B4C">
      <w:pPr>
        <w:jc w:val="right"/>
        <w:rPr>
          <w:ins w:id="417" w:author="Alan" w:date="2016-01-31T20:33:00Z"/>
        </w:rPr>
        <w:pPrChange w:id="418" w:author="Alan" w:date="2016-01-31T20:33:00Z">
          <w:pPr/>
        </w:pPrChange>
      </w:pPr>
      <w:ins w:id="419" w:author="Alan" w:date="2016-01-31T20:33:00Z">
        <w:r>
          <w:t>Three Column Fluid</w:t>
        </w:r>
      </w:ins>
    </w:p>
    <w:p w:rsidR="0029284F" w:rsidRDefault="00AF3B9F">
      <w:pPr>
        <w:rPr>
          <w:ins w:id="420" w:author="Alan" w:date="2016-01-31T20:07:00Z"/>
        </w:rPr>
      </w:pPr>
      <w:ins w:id="421" w:author="Alan" w:date="2016-02-14T21:01:00Z">
        <w:r>
          <w:rPr>
            <w:noProof/>
            <w:lang w:eastAsia="ja-JP"/>
          </w:rPr>
          <w:drawing>
            <wp:inline distT="0" distB="0" distL="0" distR="0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2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23" w:author="Alan" w:date="2016-01-31T20:05:00Z"/>
        </w:rPr>
      </w:pPr>
      <w:ins w:id="424" w:author="Alan" w:date="2016-01-31T20:06:00Z">
        <w:r>
          <w:lastRenderedPageBreak/>
          <w:t>Wireframe</w:t>
        </w:r>
      </w:ins>
      <w:ins w:id="425" w:author="Alan" w:date="2016-02-14T19:50:00Z">
        <w:r w:rsidR="00D80BF5">
          <w:t>: Registration Page</w:t>
        </w:r>
      </w:ins>
    </w:p>
    <w:p w:rsidR="00000000" w:rsidRDefault="00815B4C">
      <w:pPr>
        <w:jc w:val="right"/>
        <w:rPr>
          <w:ins w:id="426" w:author="Alan" w:date="2016-01-31T20:33:00Z"/>
        </w:rPr>
        <w:pPrChange w:id="427" w:author="Alan" w:date="2016-01-31T20:33:00Z">
          <w:pPr/>
        </w:pPrChange>
      </w:pPr>
      <w:ins w:id="428" w:author="Alan" w:date="2016-01-31T20:33:00Z">
        <w:r>
          <w:t>One Column Fluid</w:t>
        </w:r>
      </w:ins>
    </w:p>
    <w:p w:rsidR="0029284F" w:rsidRDefault="00AF3B9F">
      <w:pPr>
        <w:rPr>
          <w:ins w:id="429" w:author="Alan" w:date="2016-01-31T20:05:00Z"/>
        </w:rPr>
      </w:pPr>
      <w:ins w:id="430" w:author="Alan" w:date="2016-01-31T20:07:00Z">
        <w:r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1" w:author="Alan" w:date="2016-01-31T20:05:00Z">
        <w:r w:rsidR="0029284F"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32" w:author="Alan" w:date="2016-02-14T19:50:00Z"/>
        </w:rPr>
      </w:pPr>
      <w:ins w:id="433" w:author="Alan" w:date="2016-02-14T19:50:00Z">
        <w:r>
          <w:lastRenderedPageBreak/>
          <w:t>Wireframe: Thank you page</w:t>
        </w:r>
      </w:ins>
    </w:p>
    <w:p w:rsidR="00095227" w:rsidRDefault="00AF3B9F" w:rsidP="00095227">
      <w:pPr>
        <w:rPr>
          <w:ins w:id="434" w:author="Alan" w:date="2016-01-29T00:21:00Z"/>
        </w:rPr>
      </w:pPr>
      <w:ins w:id="435" w:author="Alan" w:date="2016-02-14T19:51:00Z">
        <w:r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6" w:author="Alan" w:date="2016-02-14T19:50:00Z">
        <w:r w:rsidR="00D80BF5">
          <w:br w:type="page"/>
        </w:r>
      </w:ins>
    </w:p>
    <w:p w:rsidR="002E22C1" w:rsidRDefault="002E22C1">
      <w:pPr>
        <w:rPr>
          <w:ins w:id="437" w:author="autumn7" w:date="2016-01-31T23:44:00Z"/>
        </w:rPr>
      </w:pPr>
    </w:p>
    <w:p w:rsidR="00000000" w:rsidRDefault="002E22C1">
      <w:pPr>
        <w:pBdr>
          <w:bottom w:val="single" w:sz="4" w:space="1" w:color="auto"/>
        </w:pBdr>
        <w:rPr>
          <w:del w:id="438" w:author="Alan" w:date="2016-02-22T14:54:00Z"/>
        </w:rPr>
        <w:pPrChange w:id="439" w:author="autumn7" w:date="2016-01-31T23:44:00Z">
          <w:pPr/>
        </w:pPrChange>
      </w:pPr>
      <w:ins w:id="440" w:author="autumn7" w:date="2016-01-31T23:44:00Z">
        <w:r>
          <w:rPr>
            <w:lang w:eastAsia="ja-JP"/>
          </w:rPr>
          <w:t>Print Layout</w:t>
        </w:r>
      </w:ins>
    </w:p>
    <w:p w:rsidR="00000000" w:rsidRDefault="00AF3B9F">
      <w:pPr>
        <w:pBdr>
          <w:bottom w:val="single" w:sz="6" w:space="1" w:color="auto"/>
        </w:pBdr>
        <w:rPr>
          <w:ins w:id="441" w:author="Alan" w:date="2016-02-22T14:54:00Z"/>
        </w:rPr>
        <w:pPrChange w:id="442" w:author="autumn7" w:date="2016-01-31T23:44:00Z">
          <w:pPr/>
        </w:pPrChange>
      </w:pPr>
    </w:p>
    <w:p w:rsidR="00000000" w:rsidRDefault="002E22C1">
      <w:pPr>
        <w:pBdr>
          <w:bottom w:val="single" w:sz="4" w:space="1" w:color="auto"/>
        </w:pBdr>
        <w:rPr>
          <w:ins w:id="443" w:author="autumn7" w:date="2016-01-31T23:45:00Z"/>
          <w:lang w:eastAsia="ja-JP"/>
        </w:rPr>
        <w:pPrChange w:id="444" w:author="autumn7" w:date="2016-01-31T23:44:00Z">
          <w:pPr/>
        </w:pPrChange>
      </w:pPr>
      <w:ins w:id="445" w:author="autumn7" w:date="2016-01-31T23:45:00Z">
        <w:r>
          <w:rPr>
            <w:rFonts w:hint="eastAsia"/>
            <w:lang w:eastAsia="ja-JP"/>
          </w:rPr>
          <w:t>Index</w:t>
        </w:r>
      </w:ins>
    </w:p>
    <w:p w:rsidR="00000000" w:rsidRDefault="00AF3B9F">
      <w:pPr>
        <w:pBdr>
          <w:bottom w:val="single" w:sz="4" w:space="1" w:color="auto"/>
        </w:pBdr>
        <w:rPr>
          <w:ins w:id="446" w:author="Alan" w:date="2016-01-29T00:20:00Z"/>
        </w:rPr>
        <w:pPrChange w:id="447" w:author="autumn7" w:date="2016-01-31T23:44:00Z">
          <w:pPr/>
        </w:pPrChange>
      </w:pPr>
      <w:ins w:id="448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9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50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51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52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53" w:author="Alan" w:date="2016-01-27T16:55:00Z">
        <w:r w:rsidR="004C0754">
          <w:t xml:space="preserve">n addition, it </w:t>
        </w:r>
      </w:ins>
      <w:del w:id="454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55" w:author="Alan" w:date="2016-01-27T16:53:00Z">
        <w:r w:rsidR="004C0754">
          <w:t xml:space="preserve"> Finally, the website </w:t>
        </w:r>
      </w:ins>
      <w:ins w:id="456" w:author="Alan" w:date="2016-01-27T17:00:00Z">
        <w:r w:rsidR="00D87855">
          <w:t xml:space="preserve">must </w:t>
        </w:r>
      </w:ins>
      <w:ins w:id="457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 xml:space="preserve">visually appealing design balancing selected images with our chosen </w:t>
        </w:r>
        <w:proofErr w:type="spellStart"/>
        <w:r w:rsidR="00D87855">
          <w:t>colour</w:t>
        </w:r>
        <w:proofErr w:type="spellEnd"/>
        <w:r w:rsidR="00D87855">
          <w:t xml:space="preserve">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8" w:author="Alan" w:date="2016-01-27T16:44:00Z">
        <w:r w:rsidR="00533EB9">
          <w:t xml:space="preserve">be </w:t>
        </w:r>
      </w:ins>
      <w:ins w:id="459" w:author="Alan" w:date="2016-01-27T16:45:00Z">
        <w:r w:rsidR="004C0754">
          <w:t xml:space="preserve">structured as a game catalogue. </w:t>
        </w:r>
      </w:ins>
      <w:ins w:id="460" w:author="Alan" w:date="2016-01-27T16:46:00Z">
        <w:r w:rsidR="004C0754">
          <w:t xml:space="preserve">Related news, reviews, forums and media will be placed into the pages that </w:t>
        </w:r>
      </w:ins>
      <w:ins w:id="461" w:author="Alan" w:date="2016-01-27T16:47:00Z">
        <w:r w:rsidR="004C0754">
          <w:t xml:space="preserve">each </w:t>
        </w:r>
      </w:ins>
      <w:ins w:id="462" w:author="Alan" w:date="2016-01-27T16:46:00Z">
        <w:r w:rsidR="004C0754">
          <w:t>catalogue</w:t>
        </w:r>
      </w:ins>
      <w:ins w:id="463" w:author="Alan" w:date="2016-01-27T16:47:00Z">
        <w:r w:rsidR="004C0754">
          <w:t xml:space="preserve"> entry</w:t>
        </w:r>
      </w:ins>
      <w:ins w:id="464" w:author="Alan" w:date="2016-01-27T16:46:00Z">
        <w:r w:rsidR="004C0754">
          <w:t xml:space="preserve"> is linked to. </w:t>
        </w:r>
      </w:ins>
      <w:ins w:id="465" w:author="Alan" w:date="2016-01-27T16:47:00Z">
        <w:r w:rsidR="004C0754">
          <w:t>We will also have separate pages that link from the index for our privacy and policies page and for user registration</w:t>
        </w:r>
      </w:ins>
      <w:ins w:id="466" w:author="Alan" w:date="2016-01-27T16:48:00Z">
        <w:r w:rsidR="004C0754">
          <w:t xml:space="preserve"> process.</w:t>
        </w:r>
      </w:ins>
      <w:ins w:id="467" w:author="Alan" w:date="2016-01-27T16:49:00Z">
        <w:r w:rsidR="004C0754">
          <w:t xml:space="preserve"> </w:t>
        </w:r>
      </w:ins>
      <w:del w:id="468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9" w:author="Alan" w:date="2016-01-29T00:21:00Z"/>
        </w:rPr>
      </w:pPr>
      <w:r>
        <w:t xml:space="preserve">Similar Websites </w:t>
      </w:r>
      <w:ins w:id="470" w:author="Alan" w:date="2016-01-27T16:43:00Z">
        <w:r w:rsidR="00533EB9">
          <w:t>a</w:t>
        </w:r>
      </w:ins>
      <w:del w:id="471" w:author="Alan" w:date="2016-01-27T16:43:00Z">
        <w:r w:rsidDel="00533EB9">
          <w:delText>A</w:delText>
        </w:r>
      </w:del>
      <w:r>
        <w:t xml:space="preserve">nd </w:t>
      </w:r>
      <w:proofErr w:type="spellStart"/>
      <w:r>
        <w:t>Critique</w:t>
      </w:r>
    </w:p>
    <w:p w:rsidR="00000000" w:rsidRDefault="003E1392">
      <w:pPr>
        <w:pBdr>
          <w:bottom w:val="single" w:sz="6" w:space="1" w:color="auto"/>
        </w:pBdr>
        <w:pPrChange w:id="472" w:author="Alan" w:date="2016-01-29T00:21:00Z">
          <w:pPr/>
        </w:pPrChange>
      </w:pPr>
      <w:r>
        <w:t>Ign</w:t>
      </w:r>
      <w:proofErr w:type="spellEnd"/>
      <w:r>
        <w:t xml:space="preserve">, </w:t>
      </w:r>
      <w:proofErr w:type="spellStart"/>
      <w:r>
        <w:t>Gamespot</w:t>
      </w:r>
      <w:proofErr w:type="spellEnd"/>
      <w:r>
        <w:t xml:space="preserve"> and </w:t>
      </w:r>
      <w:proofErr w:type="spellStart"/>
      <w:r>
        <w:t>Kotaku</w:t>
      </w:r>
      <w:proofErr w:type="spellEnd"/>
      <w:r>
        <w:t xml:space="preserve">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73" w:author="Alan" w:date="2016-01-27T16:52:00Z">
        <w:r w:rsidR="004C0754">
          <w:t>e</w:t>
        </w:r>
      </w:ins>
      <w:del w:id="474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75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a3"/>
        <w:tblW w:w="0" w:type="auto"/>
        <w:jc w:val="center"/>
        <w:tblLook w:val="04A0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76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7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8" w:author="Alan" w:date="2016-01-29T00:21:00Z"/>
        </w:rPr>
      </w:pPr>
      <w:del w:id="479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80" w:author="Alan" w:date="2016-01-27T16:43:00Z"/>
        </w:rPr>
      </w:pPr>
      <w:del w:id="481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82" w:author="Alan" w:date="2016-01-29T00:21:00Z"/>
        </w:rPr>
      </w:pPr>
    </w:p>
    <w:p w:rsidR="00533EB9" w:rsidDel="00095227" w:rsidRDefault="00AF3B9F" w:rsidP="0070608F">
      <w:pPr>
        <w:rPr>
          <w:del w:id="483" w:author="Alan" w:date="2016-01-29T00:21:00Z"/>
        </w:rPr>
      </w:pPr>
      <w:del w:id="484" w:author="Alan" w:date="2016-01-29T00:21:00Z">
        <w:r>
          <w:rPr>
            <w:noProof/>
            <w:lang w:eastAsia="ja-JP"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85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proofErr w:type="spellStart"/>
      <w:r>
        <w:rPr>
          <w:lang w:eastAsia="ja-JP"/>
        </w:rPr>
        <w:t>B</w:t>
      </w:r>
      <w:r>
        <w:rPr>
          <w:rFonts w:hint="eastAsia"/>
          <w:lang w:eastAsia="ja-JP"/>
        </w:rPr>
        <w:t>ackgournd</w:t>
      </w:r>
      <w:proofErr w:type="spellEnd"/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86" w:author="Alan Chow" w:date="2016-02-15T07:49:00Z"/>
        </w:rPr>
      </w:pPr>
    </w:p>
    <w:p w:rsidR="00437B0A" w:rsidRDefault="00437B0A">
      <w:pPr>
        <w:rPr>
          <w:ins w:id="487" w:author="Alan Chow" w:date="2016-02-15T07:49:00Z"/>
        </w:rPr>
      </w:pPr>
      <w:ins w:id="488" w:author="Alan Chow" w:date="2016-02-15T07:49:00Z">
        <w:r>
          <w:br w:type="page"/>
        </w:r>
      </w:ins>
    </w:p>
    <w:p w:rsidR="003E3A81" w:rsidRDefault="00437B0A" w:rsidP="0070608F">
      <w:pPr>
        <w:rPr>
          <w:ins w:id="489" w:author="Alan Chow" w:date="2016-02-15T07:49:00Z"/>
        </w:rPr>
      </w:pPr>
      <w:ins w:id="490" w:author="Alan Chow" w:date="2016-02-15T07:49:00Z">
        <w:r>
          <w:lastRenderedPageBreak/>
          <w:t xml:space="preserve">Our current work can be viewed at this </w:t>
        </w:r>
        <w:proofErr w:type="spellStart"/>
        <w:r>
          <w:t>url</w:t>
        </w:r>
        <w:proofErr w:type="spellEnd"/>
        <w:r>
          <w:t>:</w:t>
        </w:r>
      </w:ins>
    </w:p>
    <w:p w:rsidR="00437B0A" w:rsidRDefault="00615CAC" w:rsidP="0070608F">
      <w:pPr>
        <w:rPr>
          <w:ins w:id="491" w:author="Alan Chow" w:date="2016-02-15T07:49:00Z"/>
        </w:rPr>
      </w:pPr>
      <w:ins w:id="492" w:author="Alan Chow" w:date="2016-02-15T07:49:00Z">
        <w:r>
          <w:fldChar w:fldCharType="begin"/>
        </w:r>
        <w:r w:rsidR="00437B0A">
          <w:instrText xml:space="preserve"> HYPERLINK "</w:instrText>
        </w:r>
        <w:r w:rsidR="00437B0A" w:rsidRPr="00437B0A">
          <w:instrText>https://github.com/jestertan/Group-Project</w:instrText>
        </w:r>
        <w:r w:rsidR="00437B0A">
          <w:instrText xml:space="preserve">" </w:instrText>
        </w:r>
        <w:r>
          <w:fldChar w:fldCharType="separate"/>
        </w:r>
        <w:r w:rsidR="00437B0A" w:rsidRPr="00B809BD">
          <w:rPr>
            <w:rStyle w:val="ac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93" w:author="Alan Chow" w:date="2016-02-15T07:49:00Z"/>
        </w:rPr>
      </w:pPr>
      <w:ins w:id="494" w:author="Alan Chow" w:date="2016-02-15T07:49:00Z">
        <w:r>
          <w:t>items completed this milestone:</w:t>
        </w:r>
      </w:ins>
    </w:p>
    <w:p w:rsidR="00000000" w:rsidRDefault="00437B0A">
      <w:pPr>
        <w:pStyle w:val="ab"/>
        <w:numPr>
          <w:ilvl w:val="0"/>
          <w:numId w:val="20"/>
        </w:numPr>
        <w:rPr>
          <w:ins w:id="495" w:author="Alan Chow" w:date="2016-02-15T07:50:00Z"/>
        </w:rPr>
        <w:pPrChange w:id="496" w:author="Alan Chow" w:date="2016-02-15T07:50:00Z">
          <w:pPr/>
        </w:pPrChange>
      </w:pPr>
      <w:ins w:id="497" w:author="Alan Chow" w:date="2016-02-15T07:49:00Z">
        <w:r>
          <w:t xml:space="preserve">HTML and CSS for all seven </w:t>
        </w:r>
        <w:proofErr w:type="spellStart"/>
        <w:r>
          <w:t>webpages</w:t>
        </w:r>
      </w:ins>
      <w:proofErr w:type="spellEnd"/>
    </w:p>
    <w:p w:rsidR="00000000" w:rsidRDefault="00437B0A">
      <w:pPr>
        <w:pStyle w:val="ab"/>
        <w:numPr>
          <w:ilvl w:val="0"/>
          <w:numId w:val="20"/>
        </w:numPr>
        <w:rPr>
          <w:ins w:id="498" w:author="Alan Chow" w:date="2016-02-15T07:50:00Z"/>
        </w:rPr>
        <w:pPrChange w:id="499" w:author="Alan Chow" w:date="2016-02-15T07:50:00Z">
          <w:pPr/>
        </w:pPrChange>
      </w:pPr>
      <w:ins w:id="500" w:author="Alan Chow" w:date="2016-02-15T07:50:00Z">
        <w:r>
          <w:t>Updated milestone</w:t>
        </w:r>
      </w:ins>
    </w:p>
    <w:p w:rsidR="00437B0A" w:rsidRDefault="00437B0A" w:rsidP="0070608F">
      <w:pPr>
        <w:rPr>
          <w:ins w:id="501" w:author="Alan Chow" w:date="2016-02-15T07:50:00Z"/>
        </w:rPr>
      </w:pPr>
    </w:p>
    <w:p w:rsidR="00437B0A" w:rsidRDefault="00437B0A" w:rsidP="0070608F">
      <w:pPr>
        <w:rPr>
          <w:ins w:id="502" w:author="Alan Chow" w:date="2016-02-15T07:49:00Z"/>
        </w:rPr>
      </w:pPr>
    </w:p>
    <w:p w:rsidR="00437B0A" w:rsidRDefault="00437B0A" w:rsidP="0070608F">
      <w:pPr>
        <w:rPr>
          <w:ins w:id="503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504" w:author="Alan" w:date="2016-02-22T14:56:00Z">
        <w:sectPr w:rsidR="00437B0A" w:rsidSect="00D85120">
          <w:pgMar w:top="1440" w:right="1440" w:bottom="1440" w:left="1440"/>
        </w:sectPr>
      </w:sectPrChange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3B9F" w:rsidRDefault="00AF3B9F" w:rsidP="00095227">
      <w:pPr>
        <w:spacing w:after="0" w:line="240" w:lineRule="auto"/>
      </w:pPr>
      <w:r>
        <w:separator/>
      </w:r>
    </w:p>
  </w:endnote>
  <w:endnote w:type="continuationSeparator" w:id="0">
    <w:p w:rsidR="00AF3B9F" w:rsidRDefault="00AF3B9F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altName w:val="ＭＳ 明朝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3B9F" w:rsidRDefault="00AF3B9F" w:rsidP="00095227">
      <w:pPr>
        <w:spacing w:after="0" w:line="240" w:lineRule="auto"/>
      </w:pPr>
      <w:r>
        <w:separator/>
      </w:r>
    </w:p>
  </w:footnote>
  <w:footnote w:type="continuationSeparator" w:id="0">
    <w:p w:rsidR="00AF3B9F" w:rsidRDefault="00AF3B9F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bordersDoNotSurroundHeader/>
  <w:bordersDoNotSurroundFooter/>
  <w:activeWritingStyle w:appName="MSWord" w:lang="en-US" w:vendorID="64" w:dllVersion="131078" w:nlCheck="1" w:checkStyle="0"/>
  <w:proofState w:spelling="clean"/>
  <w:revisionView w:markup="0"/>
  <w:trackRevisions/>
  <w:defaultTabStop w:val="720"/>
  <w:characterSpacingControl w:val="doNotCompress"/>
  <w:hdrShapeDefaults>
    <o:shapedefaults v:ext="edit" spidmax="3074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0608F"/>
    <w:rsid w:val="00001D76"/>
    <w:rsid w:val="00027F03"/>
    <w:rsid w:val="0009522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720D3"/>
    <w:rsid w:val="00393481"/>
    <w:rsid w:val="003E1392"/>
    <w:rsid w:val="003E3A81"/>
    <w:rsid w:val="003F6474"/>
    <w:rsid w:val="00425B3B"/>
    <w:rsid w:val="00437B0A"/>
    <w:rsid w:val="004C0754"/>
    <w:rsid w:val="00506475"/>
    <w:rsid w:val="00533EB9"/>
    <w:rsid w:val="006016A7"/>
    <w:rsid w:val="00615CAC"/>
    <w:rsid w:val="00623966"/>
    <w:rsid w:val="00680791"/>
    <w:rsid w:val="006D4CF0"/>
    <w:rsid w:val="0070608F"/>
    <w:rsid w:val="00753634"/>
    <w:rsid w:val="007620BF"/>
    <w:rsid w:val="007C79C4"/>
    <w:rsid w:val="00815B4C"/>
    <w:rsid w:val="008538C4"/>
    <w:rsid w:val="008966D6"/>
    <w:rsid w:val="008A75D6"/>
    <w:rsid w:val="00AF3B9F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CA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538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ヘッダー (文字)"/>
    <w:basedOn w:val="a0"/>
    <w:link w:val="a6"/>
    <w:uiPriority w:val="99"/>
    <w:rsid w:val="00095227"/>
  </w:style>
  <w:style w:type="paragraph" w:styleId="a8">
    <w:name w:val="footer"/>
    <w:basedOn w:val="a"/>
    <w:link w:val="a9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フッター (文字)"/>
    <w:basedOn w:val="a0"/>
    <w:link w:val="a8"/>
    <w:uiPriority w:val="99"/>
    <w:rsid w:val="00095227"/>
  </w:style>
  <w:style w:type="paragraph" w:styleId="aa">
    <w:name w:val="Revision"/>
    <w:hidden/>
    <w:uiPriority w:val="99"/>
    <w:semiHidden/>
    <w:rsid w:val="0029284F"/>
    <w:pPr>
      <w:spacing w:after="0" w:line="240" w:lineRule="auto"/>
    </w:pPr>
  </w:style>
  <w:style w:type="paragraph" w:styleId="ab">
    <w:name w:val="List Paragraph"/>
    <w:basedOn w:val="a"/>
    <w:next w:val="a"/>
    <w:uiPriority w:val="34"/>
    <w:qFormat/>
    <w:rsid w:val="00320133"/>
    <w:pPr>
      <w:ind w:left="720"/>
      <w:contextualSpacing/>
    </w:pPr>
  </w:style>
  <w:style w:type="paragraph" w:styleId="Web">
    <w:name w:val="Normal (Web)"/>
    <w:basedOn w:val="a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Hyperlink"/>
    <w:basedOn w:val="a0"/>
    <w:uiPriority w:val="99"/>
    <w:unhideWhenUsed/>
    <w:rsid w:val="00437B0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720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ＭＳ ゴシック" w:eastAsia="ＭＳ ゴシック" w:hAnsi="ＭＳ ゴシック" w:cs="ＭＳ ゴシック"/>
      <w:sz w:val="24"/>
      <w:szCs w:val="24"/>
      <w:lang w:eastAsia="ja-JP"/>
    </w:rPr>
  </w:style>
  <w:style w:type="character" w:customStyle="1" w:styleId="HTML0">
    <w:name w:val="HTML 書式付き (文字)"/>
    <w:basedOn w:val="a0"/>
    <w:link w:val="HTML"/>
    <w:uiPriority w:val="99"/>
    <w:semiHidden/>
    <w:rsid w:val="003720D3"/>
    <w:rPr>
      <w:rFonts w:ascii="ＭＳ ゴシック" w:eastAsia="ＭＳ ゴシック" w:hAnsi="ＭＳ ゴシック" w:cs="ＭＳ ゴシック"/>
      <w:sz w:val="24"/>
      <w:szCs w:val="24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2589B9-2563-47BC-860C-11B1DAA8F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27</Pages>
  <Words>1098</Words>
  <Characters>6260</Characters>
  <Application>Microsoft Office Word</Application>
  <DocSecurity>0</DocSecurity>
  <Lines>52</Lines>
  <Paragraphs>14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Yunomi</cp:lastModifiedBy>
  <cp:revision>6</cp:revision>
  <dcterms:created xsi:type="dcterms:W3CDTF">2016-02-15T15:51:00Z</dcterms:created>
  <dcterms:modified xsi:type="dcterms:W3CDTF">2016-03-07T08:58:00Z</dcterms:modified>
</cp:coreProperties>
</file>