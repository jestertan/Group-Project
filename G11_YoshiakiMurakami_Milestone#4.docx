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966" w:rsidRDefault="00262020" w:rsidP="00D85120">
      <w:pPr>
        <w:pBdr>
          <w:bottom w:val="single" w:sz="6" w:space="1" w:color="auto"/>
        </w:pBdr>
        <w:rPr>
          <w:ins w:id="0" w:author="Alan" w:date="2016-02-22T18:46:00Z"/>
        </w:rPr>
      </w:pPr>
      <w:ins w:id="1" w:author="Alan" w:date="2016-02-22T18:46:00Z">
        <w:r>
          <w:t>M</w:t>
        </w:r>
        <w:r w:rsidR="00623966">
          <w:t>ilestone 4</w:t>
        </w:r>
      </w:ins>
    </w:p>
    <w:p w:rsidR="00262020" w:rsidRDefault="00262020">
      <w:pPr>
        <w:jc w:val="right"/>
        <w:rPr>
          <w:ins w:id="2" w:author="Alan" w:date="2016-03-06T21:38:00Z"/>
        </w:rPr>
        <w:pPrChange w:id="3" w:author="Alan" w:date="2016-03-06T21:38:00Z">
          <w:pPr/>
        </w:pPrChange>
      </w:pPr>
      <w:ins w:id="4" w:author="Alan" w:date="2016-03-06T21:38:00Z">
        <w:r>
          <w:t>Completed Items</w:t>
        </w:r>
      </w:ins>
    </w:p>
    <w:p w:rsidR="00623966" w:rsidRDefault="00623966">
      <w:pPr>
        <w:jc w:val="both"/>
        <w:rPr>
          <w:ins w:id="5" w:author="Alan" w:date="2016-02-22T18:47:00Z"/>
        </w:rPr>
        <w:pPrChange w:id="6" w:author="Alan" w:date="2016-02-22T18:46:00Z">
          <w:pPr/>
        </w:pPrChange>
      </w:pPr>
      <w:ins w:id="7" w:author="Alan" w:date="2016-02-22T18:46:00Z">
        <w:r>
          <w:t xml:space="preserve">Completed for milestone 4: </w:t>
        </w:r>
      </w:ins>
    </w:p>
    <w:p w:rsidR="00623966" w:rsidRDefault="003F6474">
      <w:pPr>
        <w:jc w:val="both"/>
        <w:rPr>
          <w:ins w:id="8" w:author="Alan" w:date="2016-02-22T18:47:00Z"/>
        </w:rPr>
        <w:pPrChange w:id="9" w:author="Alan" w:date="2016-02-22T18:46:00Z">
          <w:pPr/>
        </w:pPrChange>
      </w:pPr>
      <w:ins w:id="10" w:author="Alan" w:date="2016-02-22T18:46:00Z">
        <w:r>
          <w:t>R</w:t>
        </w:r>
        <w:r w:rsidR="00623966">
          <w:t xml:space="preserve">evised milestone. Sorted with </w:t>
        </w:r>
      </w:ins>
      <w:ins w:id="11" w:author="Alan" w:date="2016-02-22T18:47:00Z">
        <w:r>
          <w:t xml:space="preserve">latest Milestone </w:t>
        </w:r>
        <w:r w:rsidR="00623966">
          <w:t xml:space="preserve">moved to front and older ones moved to the back. </w:t>
        </w:r>
      </w:ins>
    </w:p>
    <w:p w:rsidR="00FF508A" w:rsidRDefault="00623966">
      <w:pPr>
        <w:jc w:val="both"/>
        <w:rPr>
          <w:ins w:id="12" w:author="Alan" w:date="2016-02-22T18:50:00Z"/>
        </w:rPr>
        <w:pPrChange w:id="13" w:author="Alan" w:date="2016-02-22T18:46:00Z">
          <w:pPr/>
        </w:pPrChange>
      </w:pPr>
      <w:ins w:id="14" w:author="Alan" w:date="2016-02-22T18:47:00Z">
        <w:r>
          <w:t xml:space="preserve">Completed documentation and screenshots </w:t>
        </w:r>
      </w:ins>
      <w:ins w:id="15" w:author="Alan" w:date="2016-02-22T18:48:00Z">
        <w:r>
          <w:t xml:space="preserve">(forms, table) </w:t>
        </w:r>
      </w:ins>
      <w:ins w:id="16" w:author="Alan" w:date="2016-02-22T18:47:00Z">
        <w:r>
          <w:t>for milestone 3.</w:t>
        </w:r>
      </w:ins>
    </w:p>
    <w:p w:rsidR="003F6474" w:rsidRDefault="00FF508A">
      <w:pPr>
        <w:jc w:val="both"/>
        <w:rPr>
          <w:ins w:id="17" w:author="Alan" w:date="2016-03-06T19:27:00Z"/>
        </w:rPr>
        <w:pPrChange w:id="18" w:author="Alan" w:date="2016-02-22T18:46:00Z">
          <w:pPr/>
        </w:pPrChange>
      </w:pPr>
      <w:ins w:id="19" w:author="Alan" w:date="2016-02-22T18:50:00Z">
        <w:r>
          <w:t>Added to milestone 3 what was still needed to be done (feedback)</w:t>
        </w:r>
      </w:ins>
      <w:ins w:id="20" w:author="Alan" w:date="2016-03-06T19:29:00Z">
        <w:r w:rsidR="003F6474">
          <w:t>.</w:t>
        </w:r>
      </w:ins>
    </w:p>
    <w:p w:rsidR="003F6474" w:rsidRDefault="003F6474">
      <w:pPr>
        <w:jc w:val="both"/>
        <w:rPr>
          <w:ins w:id="21" w:author="Alan" w:date="2016-03-06T19:27:00Z"/>
        </w:rPr>
        <w:pPrChange w:id="22" w:author="Alan" w:date="2016-02-22T18:46:00Z">
          <w:pPr/>
        </w:pPrChange>
      </w:pPr>
      <w:ins w:id="23" w:author="Alan" w:date="2016-03-06T19:30:00Z">
        <w:r>
          <w:t xml:space="preserve">Added Client-Side Validation: </w:t>
        </w:r>
      </w:ins>
      <w:ins w:id="24" w:author="Alan" w:date="2016-03-06T19:27:00Z">
        <w:r>
          <w:t xml:space="preserve">Validation script </w:t>
        </w:r>
      </w:ins>
      <w:ins w:id="25" w:author="Alan" w:date="2016-03-06T19:30:00Z">
        <w:r>
          <w:t xml:space="preserve">and regular expressions </w:t>
        </w:r>
      </w:ins>
      <w:ins w:id="26" w:author="Alan" w:date="2016-03-06T19:27:00Z">
        <w:r>
          <w:t xml:space="preserve">for all email and password </w:t>
        </w:r>
      </w:ins>
      <w:ins w:id="27" w:author="Alan" w:date="2016-03-06T19:28:00Z">
        <w:r>
          <w:t xml:space="preserve">input </w:t>
        </w:r>
      </w:ins>
      <w:ins w:id="28" w:author="Alan" w:date="2016-03-06T19:27:00Z">
        <w:r>
          <w:t>fields.</w:t>
        </w:r>
      </w:ins>
    </w:p>
    <w:p w:rsidR="003F6474" w:rsidRDefault="003F6474">
      <w:pPr>
        <w:jc w:val="both"/>
        <w:rPr>
          <w:ins w:id="29" w:author="Alan" w:date="2016-03-06T19:31:00Z"/>
        </w:rPr>
        <w:pPrChange w:id="30" w:author="Alan" w:date="2016-02-22T18:46:00Z">
          <w:pPr/>
        </w:pPrChange>
      </w:pPr>
      <w:ins w:id="31" w:author="Alan" w:date="2016-03-06T19:29:00Z">
        <w:r>
          <w:t>Added open-source JavaScript</w:t>
        </w:r>
      </w:ins>
      <w:ins w:id="32" w:author="Alan" w:date="2016-03-06T19:28:00Z">
        <w:r>
          <w:t xml:space="preserve"> for preventing right click</w:t>
        </w:r>
      </w:ins>
      <w:ins w:id="33" w:author="Alan" w:date="2016-03-06T19:30:00Z">
        <w:r>
          <w:t>s on page with mouse.</w:t>
        </w:r>
      </w:ins>
    </w:p>
    <w:p w:rsidR="003F6474" w:rsidRDefault="003F6474">
      <w:pPr>
        <w:jc w:val="both"/>
        <w:rPr>
          <w:ins w:id="34" w:author="Alan" w:date="2016-03-06T19:30:00Z"/>
        </w:rPr>
        <w:pPrChange w:id="35" w:author="Alan" w:date="2016-02-22T18:46:00Z">
          <w:pPr/>
        </w:pPrChange>
      </w:pPr>
      <w:ins w:id="36" w:author="Alan" w:date="2016-03-06T19:31:00Z">
        <w:r>
          <w:t xml:space="preserve">Testing </w:t>
        </w:r>
      </w:ins>
      <w:ins w:id="37" w:author="Alan" w:date="2016-03-06T19:34:00Z">
        <w:r>
          <w:t>form validation with and without javascript</w:t>
        </w:r>
      </w:ins>
      <w:ins w:id="38" w:author="Alan" w:date="2016-03-06T19:50:00Z">
        <w:r w:rsidR="00753634">
          <w:t>.</w:t>
        </w:r>
      </w:ins>
    </w:p>
    <w:p w:rsidR="003F6474" w:rsidRDefault="003F6474">
      <w:pPr>
        <w:pBdr>
          <w:bottom w:val="single" w:sz="6" w:space="1" w:color="auto"/>
        </w:pBdr>
        <w:jc w:val="both"/>
        <w:rPr>
          <w:ins w:id="39" w:author="Alan" w:date="2016-03-06T19:27:00Z"/>
        </w:rPr>
        <w:pPrChange w:id="40" w:author="Alan" w:date="2016-02-22T18:46:00Z">
          <w:pPr/>
        </w:pPrChange>
      </w:pPr>
    </w:p>
    <w:p w:rsidR="00262020" w:rsidRDefault="00262020">
      <w:pPr>
        <w:jc w:val="right"/>
        <w:rPr>
          <w:ins w:id="41" w:author="Alan" w:date="2016-03-06T21:39:00Z"/>
        </w:rPr>
        <w:pPrChange w:id="42" w:author="Alan" w:date="2016-03-06T21:38:00Z">
          <w:pPr/>
        </w:pPrChange>
      </w:pPr>
      <w:ins w:id="43" w:author="Alan" w:date="2016-03-06T21:39:00Z">
        <w:r>
          <w:t>Form Testing</w:t>
        </w:r>
      </w:ins>
    </w:p>
    <w:p w:rsidR="00FE51DF" w:rsidRDefault="00FE51DF">
      <w:pPr>
        <w:rPr>
          <w:ins w:id="44" w:author="Alan" w:date="2016-03-06T22:30:00Z"/>
        </w:rPr>
      </w:pPr>
      <w:ins w:id="45" w:author="Alan" w:date="2016-03-06T22:30:00Z">
        <w:r>
          <w:t>FORM on page: CONTENT</w:t>
        </w:r>
      </w:ins>
    </w:p>
    <w:p w:rsidR="00FE51DF" w:rsidRDefault="00FE51DF">
      <w:pPr>
        <w:rPr>
          <w:ins w:id="46" w:author="Alan" w:date="2016-03-06T22:31:00Z"/>
        </w:rPr>
      </w:pPr>
      <w:ins w:id="47" w:author="Alan" w:date="2016-03-06T22:31:00Z">
        <w:r>
          <w:t>Field ID</w:t>
        </w:r>
      </w:ins>
      <w:ins w:id="48" w:author="Alan" w:date="2016-03-06T22:45:00Z">
        <w:r w:rsidR="008A75D6">
          <w:t xml:space="preserve">              Data Format or RegExp           Explanation</w:t>
        </w:r>
      </w:ins>
    </w:p>
    <w:p w:rsidR="008A75D6" w:rsidRDefault="008A75D6">
      <w:pPr>
        <w:rPr>
          <w:ins w:id="49" w:author="Alan" w:date="2016-03-06T22:45:00Z"/>
        </w:rPr>
      </w:pPr>
      <w:ins w:id="50" w:author="Alan" w:date="2016-03-06T22:45:00Z">
        <w:r>
          <w:t xml:space="preserve">personal_name      </w:t>
        </w:r>
      </w:ins>
      <w:ins w:id="51" w:author="Alan" w:date="2016-03-06T22:46:00Z">
        <w:r w:rsidRPr="008A75D6">
          <w:t>/([.*+?^=!:${}()|[\]\/\\])/</w:t>
        </w:r>
        <w:r>
          <w:t xml:space="preserve">    </w:t>
        </w:r>
      </w:ins>
      <w:ins w:id="52" w:author="Alan" w:date="2016-03-06T22:48:00Z">
        <w:r>
          <w:t>Restricts entry to numbers or letters only.</w:t>
        </w:r>
      </w:ins>
    </w:p>
    <w:p w:rsidR="008A75D6" w:rsidRDefault="008A75D6">
      <w:pPr>
        <w:rPr>
          <w:ins w:id="53" w:author="Alan" w:date="2016-03-06T22:50:00Z"/>
        </w:rPr>
      </w:pPr>
      <w:ins w:id="54" w:author="Alan" w:date="2016-03-06T22:50:00Z">
        <w:r>
          <w:t xml:space="preserve">email_address    </w:t>
        </w:r>
        <w:r w:rsidRPr="008A75D6">
          <w:t>/^(([a-zA-Z]|[0-9])|([-]|[_]|[.]))+[@](([a-zA-Z0-9])|([-])){2,63}[.](([a-zA-Z0-9]){2,63})+$/gi</w:t>
        </w:r>
      </w:ins>
    </w:p>
    <w:p w:rsidR="008A75D6" w:rsidRDefault="008A75D6">
      <w:pPr>
        <w:pBdr>
          <w:bottom w:val="single" w:sz="6" w:space="1" w:color="auto"/>
        </w:pBdr>
        <w:rPr>
          <w:ins w:id="55" w:author="Alan" w:date="2016-03-06T22:59:00Z"/>
        </w:rPr>
        <w:pPrChange w:id="56" w:author="Alan" w:date="2016-03-06T21:39:00Z">
          <w:pPr/>
        </w:pPrChange>
      </w:pPr>
      <w:ins w:id="57" w:author="Alan" w:date="2016-03-06T22:50:00Z">
        <w:r>
          <w:t xml:space="preserve">Restrict email </w:t>
        </w:r>
      </w:ins>
      <w:ins w:id="58" w:author="Alan" w:date="2016-03-06T22:51:00Z">
        <w:r>
          <w:t xml:space="preserve">portion before “at” </w:t>
        </w:r>
      </w:ins>
      <w:ins w:id="59" w:author="Alan" w:date="2016-03-06T22:52:00Z">
        <w:r>
          <w:t xml:space="preserve">and after </w:t>
        </w:r>
      </w:ins>
      <w:ins w:id="60" w:author="Alan" w:date="2016-03-06T22:51:00Z">
        <w:r>
          <w:t xml:space="preserve">to characters a-z, A-Z, </w:t>
        </w:r>
      </w:ins>
      <w:ins w:id="61" w:author="Alan" w:date="2016-03-06T22:53:00Z">
        <w:r>
          <w:t xml:space="preserve">0-9, </w:t>
        </w:r>
      </w:ins>
      <w:ins w:id="62" w:author="Alan" w:date="2016-03-06T22:51:00Z">
        <w:r>
          <w:t xml:space="preserve">dash, underscore and period. </w:t>
        </w:r>
      </w:ins>
      <w:ins w:id="63" w:author="Alan" w:date="2016-03-06T22:52:00Z">
        <w:r>
          <w:t>The last portion, the Top Level Domain, is limited to a</w:t>
        </w:r>
      </w:ins>
      <w:ins w:id="64" w:author="Alan" w:date="2016-03-06T22:53:00Z">
        <w:r>
          <w:t>-z, A-Z and 0-9 only.</w:t>
        </w:r>
      </w:ins>
    </w:p>
    <w:p w:rsidR="008A75D6" w:rsidRDefault="008A75D6" w:rsidP="008A75D6">
      <w:pPr>
        <w:rPr>
          <w:ins w:id="65" w:author="Alan" w:date="2016-03-06T22:53:00Z"/>
        </w:rPr>
      </w:pPr>
      <w:ins w:id="66" w:author="Alan" w:date="2016-03-06T22:53:00Z">
        <w:r>
          <w:t>FORM on page: REGISTRATION</w:t>
        </w:r>
      </w:ins>
    </w:p>
    <w:p w:rsidR="008A75D6" w:rsidRDefault="008A75D6" w:rsidP="008A75D6">
      <w:pPr>
        <w:rPr>
          <w:ins w:id="67" w:author="Alan" w:date="2016-03-06T22:53:00Z"/>
        </w:rPr>
      </w:pPr>
      <w:ins w:id="68" w:author="Alan" w:date="2016-03-06T22:53:00Z">
        <w:r>
          <w:t>Field ID              Data Format or RegExp           Explanation</w:t>
        </w:r>
      </w:ins>
    </w:p>
    <w:p w:rsidR="00E0226B" w:rsidRDefault="00E0226B" w:rsidP="00E0226B">
      <w:pPr>
        <w:rPr>
          <w:ins w:id="69" w:author="Alan" w:date="2016-03-06T22:55:00Z"/>
        </w:rPr>
      </w:pPr>
      <w:ins w:id="70" w:author="Alan" w:date="2016-03-06T22:55:00Z">
        <w:r>
          <w:t xml:space="preserve">userName      </w:t>
        </w:r>
        <w:r w:rsidRPr="008A75D6">
          <w:t>/([.*+?^=!:${}()|[\]\/\\])/</w:t>
        </w:r>
        <w:r>
          <w:t xml:space="preserve">    Restricts entry to numbers or letters only.</w:t>
        </w:r>
      </w:ins>
    </w:p>
    <w:p w:rsidR="00E0226B" w:rsidRDefault="00E0226B">
      <w:pPr>
        <w:rPr>
          <w:ins w:id="71" w:author="Alan" w:date="2016-03-06T22:55:00Z"/>
        </w:rPr>
      </w:pPr>
      <w:ins w:id="72" w:author="Alan" w:date="2016-03-06T22:55:00Z">
        <w:r>
          <w:t>Password</w:t>
        </w:r>
      </w:ins>
      <w:ins w:id="73" w:author="Alan" w:date="2016-03-06T22:56:00Z">
        <w:r>
          <w:t xml:space="preserve">    </w:t>
        </w:r>
        <w:r w:rsidRPr="00E0226B">
          <w:t>/([a-z][A-Z][0-9])/</w:t>
        </w:r>
        <w:r>
          <w:t xml:space="preserve">                    Password is limited to letters and numbers only.</w:t>
        </w:r>
      </w:ins>
    </w:p>
    <w:p w:rsidR="00E0226B" w:rsidRDefault="00E0226B">
      <w:pPr>
        <w:rPr>
          <w:ins w:id="74" w:author="Alan" w:date="2016-03-06T22:57:00Z"/>
        </w:rPr>
      </w:pPr>
      <w:ins w:id="75" w:author="Alan" w:date="2016-03-06T22:55:00Z">
        <w:r>
          <w:t>password2</w:t>
        </w:r>
      </w:ins>
      <w:ins w:id="76" w:author="Alan" w:date="2016-03-06T22:57:00Z">
        <w:r>
          <w:t xml:space="preserve">    Text.                                         The password string in this field is compared to password</w:t>
        </w:r>
      </w:ins>
      <w:ins w:id="77" w:author="Alan" w:date="2016-03-06T22:58:00Z">
        <w:r>
          <w:t xml:space="preserve"> (must match)</w:t>
        </w:r>
      </w:ins>
    </w:p>
    <w:p w:rsidR="00E0226B" w:rsidRDefault="00E0226B" w:rsidP="00E0226B">
      <w:pPr>
        <w:rPr>
          <w:ins w:id="78" w:author="Alan" w:date="2016-03-06T22:59:00Z"/>
        </w:rPr>
      </w:pPr>
      <w:ins w:id="79" w:author="Alan" w:date="2016-03-06T22:55:00Z">
        <w:r>
          <w:t>email</w:t>
        </w:r>
      </w:ins>
      <w:ins w:id="80" w:author="Alan" w:date="2016-03-06T22:59:00Z">
        <w:r>
          <w:t xml:space="preserve">          </w:t>
        </w:r>
        <w:r w:rsidRPr="008A75D6">
          <w:t>/^(([a-zA-Z]|[0-9])|([-]|[_]|[.]))+[@](([a-zA-Z0-9])|([-])){2,63}[.](([a-zA-Z0-9]){2,63})+$/gi</w:t>
        </w:r>
      </w:ins>
    </w:p>
    <w:p w:rsidR="00E0226B" w:rsidRDefault="00E0226B" w:rsidP="00E0226B">
      <w:pPr>
        <w:pBdr>
          <w:bottom w:val="single" w:sz="6" w:space="1" w:color="auto"/>
        </w:pBdr>
        <w:rPr>
          <w:ins w:id="81" w:author="Alan" w:date="2016-03-06T23:01:00Z"/>
        </w:rPr>
      </w:pPr>
      <w:ins w:id="82" w:author="Alan" w:date="2016-03-06T22:59:00Z">
        <w:r>
          <w:t>Restrict email portion before “at” and after to characters a-z, A-Z, 0-9, dash, underscore and period. The last portion, the Top Level Domain, is limited to a-z, A-Z and 0-9 only.</w:t>
        </w:r>
      </w:ins>
    </w:p>
    <w:p w:rsidR="00E0226B" w:rsidRDefault="00E0226B" w:rsidP="00E0226B">
      <w:pPr>
        <w:rPr>
          <w:ins w:id="83" w:author="Alan" w:date="2016-03-06T23:01:00Z"/>
        </w:rPr>
      </w:pPr>
      <w:ins w:id="84" w:author="Alan" w:date="2016-03-06T23:01:00Z">
        <w:r>
          <w:t xml:space="preserve">FORM on page: CONTENT  </w:t>
        </w:r>
      </w:ins>
    </w:p>
    <w:p w:rsidR="00E0226B" w:rsidRDefault="00E0226B" w:rsidP="00E0226B">
      <w:pPr>
        <w:rPr>
          <w:ins w:id="85" w:author="Alan" w:date="2016-03-06T23:02:00Z"/>
        </w:rPr>
      </w:pPr>
      <w:ins w:id="86" w:author="Alan" w:date="2016-03-06T23:01:00Z">
        <w:r>
          <w:t xml:space="preserve">   </w:t>
        </w:r>
      </w:ins>
      <w:ins w:id="87" w:author="Alan" w:date="2016-03-06T23:02:00Z">
        <w:r>
          <w:t xml:space="preserve">Text. </w:t>
        </w:r>
      </w:ins>
      <w:ins w:id="88" w:author="Alan" w:date="2016-03-06T23:01:00Z">
        <w:r>
          <w:t>No ID or restrictions</w:t>
        </w:r>
      </w:ins>
      <w:ins w:id="89" w:author="Alan" w:date="2016-03-06T23:02:00Z">
        <w:r>
          <w:t>.</w:t>
        </w:r>
      </w:ins>
    </w:p>
    <w:p w:rsidR="00E0226B" w:rsidRDefault="00E0226B" w:rsidP="00E0226B">
      <w:pPr>
        <w:rPr>
          <w:ins w:id="90" w:author="Alan" w:date="2016-03-06T23:01:00Z"/>
        </w:rPr>
      </w:pPr>
      <w:ins w:id="91" w:author="Alan" w:date="2016-03-06T23:02:00Z">
        <w:r>
          <w:t>FORM on page: NEWS</w:t>
        </w:r>
      </w:ins>
    </w:p>
    <w:p w:rsidR="00E0226B" w:rsidRDefault="00E0226B" w:rsidP="00E0226B">
      <w:pPr>
        <w:rPr>
          <w:ins w:id="92" w:author="Alan" w:date="2016-03-06T22:59:00Z"/>
        </w:rPr>
      </w:pPr>
      <w:ins w:id="93" w:author="Alan" w:date="2016-03-06T23:02:00Z">
        <w:r>
          <w:t xml:space="preserve">    Text. No ID or restrictions.</w:t>
        </w:r>
      </w:ins>
    </w:p>
    <w:p w:rsidR="00623966" w:rsidRDefault="00623966">
      <w:pPr>
        <w:rPr>
          <w:ins w:id="94" w:author="Alan" w:date="2016-02-22T18:46:00Z"/>
        </w:rPr>
      </w:pPr>
      <w:ins w:id="95" w:author="Alan" w:date="2016-02-22T18:46:00Z">
        <w:r>
          <w:br w:type="page"/>
        </w:r>
      </w:ins>
    </w:p>
    <w:p w:rsidR="00E0226B" w:rsidRDefault="00F66DB2" w:rsidP="00D85120">
      <w:pPr>
        <w:pBdr>
          <w:bottom w:val="single" w:sz="6" w:space="1" w:color="auto"/>
        </w:pBdr>
        <w:rPr>
          <w:ins w:id="96" w:author="Alan" w:date="2016-03-06T23:09:00Z"/>
        </w:rPr>
      </w:pPr>
      <w:ins w:id="97" w:author="Alan" w:date="2016-03-06T23:09:00Z">
        <w:r>
          <w:lastRenderedPageBreak/>
          <w:t>Milestone 4</w:t>
        </w:r>
      </w:ins>
    </w:p>
    <w:p w:rsidR="00F66DB2" w:rsidRDefault="008B144A">
      <w:pPr>
        <w:tabs>
          <w:tab w:val="left" w:pos="7990"/>
          <w:tab w:val="right" w:pos="10800"/>
        </w:tabs>
        <w:rPr>
          <w:ins w:id="98" w:author="Alan" w:date="2016-03-06T23:09:00Z"/>
        </w:rPr>
        <w:pPrChange w:id="99" w:author="autumn7" w:date="2016-03-07T00:36:00Z">
          <w:pPr/>
        </w:pPrChange>
      </w:pPr>
      <w:ins w:id="100" w:author="autumn7" w:date="2016-03-07T00:36:00Z">
        <w:r>
          <w:tab/>
        </w:r>
        <w:r>
          <w:tab/>
        </w:r>
      </w:ins>
      <w:ins w:id="101" w:author="Alan" w:date="2016-03-06T23:09:00Z">
        <w:r w:rsidR="00F66DB2">
          <w:t>Form Testing</w:t>
        </w:r>
      </w:ins>
    </w:p>
    <w:p w:rsidR="00F66DB2" w:rsidRDefault="00F66DB2" w:rsidP="00F66DB2">
      <w:pPr>
        <w:jc w:val="both"/>
        <w:rPr>
          <w:ins w:id="102" w:author="Alan" w:date="2016-03-06T23:09:00Z"/>
        </w:rPr>
      </w:pPr>
      <w:ins w:id="103" w:author="Alan" w:date="2016-03-06T23:09:00Z">
        <w:r>
          <w:t>Test form</w:t>
        </w:r>
      </w:ins>
    </w:p>
    <w:p w:rsidR="00F66DB2" w:rsidRDefault="00F66DB2" w:rsidP="00F66DB2">
      <w:pPr>
        <w:jc w:val="both"/>
        <w:rPr>
          <w:ins w:id="104" w:author="Alan" w:date="2016-03-06T23:09:00Z"/>
        </w:rPr>
      </w:pPr>
      <w:ins w:id="105" w:author="Alan" w:date="2016-03-06T23:09:00Z">
        <w:r>
          <w:t xml:space="preserve">TEST DOCUMENTATION for FORM on page: </w:t>
        </w:r>
      </w:ins>
      <w:r w:rsidR="00F13411">
        <w:t>registration.html</w:t>
      </w:r>
    </w:p>
    <w:p w:rsidR="00F66DB2" w:rsidRDefault="00F66DB2" w:rsidP="00F66DB2">
      <w:pPr>
        <w:jc w:val="both"/>
        <w:rPr>
          <w:ins w:id="106" w:author="Alan" w:date="2016-03-06T23:09:00Z"/>
        </w:rPr>
      </w:pPr>
      <w:ins w:id="107" w:author="Alan" w:date="2016-03-06T23:09:00Z">
        <w:r>
          <w:t>FIELD LEVEL TESTING</w:t>
        </w:r>
      </w:ins>
    </w:p>
    <w:p w:rsidR="00F66DB2" w:rsidRDefault="00F66DB2" w:rsidP="00F66DB2">
      <w:pPr>
        <w:jc w:val="both"/>
        <w:rPr>
          <w:ins w:id="108" w:author="Alan" w:date="2016-03-06T23:09:00Z"/>
        </w:rPr>
      </w:pPr>
      <w:ins w:id="109" w:author="Alan" w:date="2016-03-06T23:09:00Z">
        <w:r>
          <w:t xml:space="preserve">Field ID </w:t>
        </w:r>
      </w:ins>
      <w:ins w:id="110" w:author="Alan" w:date="2016-03-06T23:10:00Z">
        <w:r>
          <w:t xml:space="preserve">   </w:t>
        </w:r>
      </w:ins>
      <w:ins w:id="111" w:author="Alan" w:date="2016-03-06T23:09:00Z">
        <w:r>
          <w:t xml:space="preserve">Problem </w:t>
        </w:r>
      </w:ins>
      <w:ins w:id="112" w:author="Alan" w:date="2016-03-06T23:10:00Z">
        <w:r>
          <w:t xml:space="preserve">   </w:t>
        </w:r>
      </w:ins>
      <w:ins w:id="113" w:author="Alan" w:date="2016-03-06T23:09:00Z">
        <w:r>
          <w:t>Improvements</w:t>
        </w:r>
      </w:ins>
    </w:p>
    <w:p w:rsidR="00F66DB2" w:rsidRDefault="007D3DDA" w:rsidP="00F66DB2">
      <w:pPr>
        <w:jc w:val="both"/>
        <w:rPr>
          <w:ins w:id="114" w:author="Alan" w:date="2016-03-06T23:11:00Z"/>
        </w:rPr>
      </w:pPr>
      <w:r>
        <w:rPr>
          <w:noProof/>
          <w:lang w:eastAsia="ja-JP"/>
        </w:rPr>
        <w:drawing>
          <wp:inline distT="0" distB="0" distL="0" distR="0">
            <wp:extent cx="3339412" cy="596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6C5988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808" cy="60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B2" w:rsidRDefault="00F66DB2" w:rsidP="00F66DB2">
      <w:pPr>
        <w:jc w:val="both"/>
        <w:rPr>
          <w:ins w:id="115" w:author="Alan" w:date="2016-03-06T23:09:00Z"/>
        </w:rPr>
      </w:pPr>
      <w:ins w:id="116" w:author="Alan" w:date="2016-03-06T23:09:00Z">
        <w:r>
          <w:t>FORM LEVEL TESTING</w:t>
        </w:r>
      </w:ins>
    </w:p>
    <w:p w:rsidR="00F66DB2" w:rsidRDefault="00F66DB2" w:rsidP="00F66DB2">
      <w:pPr>
        <w:jc w:val="both"/>
        <w:rPr>
          <w:ins w:id="117" w:author="autumn7" w:date="2016-03-07T00:32:00Z"/>
        </w:rPr>
      </w:pPr>
      <w:ins w:id="118" w:author="Alan" w:date="2016-03-06T23:10:00Z">
        <w:r>
          <w:t>Field ID</w:t>
        </w:r>
      </w:ins>
      <w:ins w:id="119" w:author="Alan" w:date="2016-03-06T23:11:00Z">
        <w:r>
          <w:t xml:space="preserve">    </w:t>
        </w:r>
      </w:ins>
      <w:ins w:id="120" w:author="Alan" w:date="2016-03-06T23:09:00Z">
        <w:r>
          <w:t>Problem</w:t>
        </w:r>
      </w:ins>
      <w:ins w:id="121" w:author="Alan" w:date="2016-03-06T23:11:00Z">
        <w:r>
          <w:t xml:space="preserve">    </w:t>
        </w:r>
      </w:ins>
      <w:ins w:id="122" w:author="Alan" w:date="2016-03-06T23:09:00Z">
        <w:r>
          <w:t xml:space="preserve"> Improvement</w:t>
        </w:r>
      </w:ins>
      <w:ins w:id="123" w:author="Alan" w:date="2016-03-06T23:11:00Z">
        <w:r>
          <w:t>s</w:t>
        </w:r>
      </w:ins>
      <w:bookmarkStart w:id="124" w:name="_GoBack"/>
      <w:bookmarkEnd w:id="124"/>
    </w:p>
    <w:p w:rsidR="008B144A" w:rsidRDefault="008B144A" w:rsidP="00F66DB2">
      <w:pPr>
        <w:jc w:val="both"/>
        <w:rPr>
          <w:ins w:id="125" w:author="autumn7" w:date="2016-03-07T00:32:00Z"/>
        </w:rPr>
      </w:pPr>
    </w:p>
    <w:p w:rsidR="008B144A" w:rsidRDefault="008B144A" w:rsidP="00F66DB2">
      <w:pPr>
        <w:jc w:val="both"/>
        <w:rPr>
          <w:ins w:id="126" w:author="autumn7" w:date="2016-03-07T00:32:00Z"/>
        </w:rPr>
      </w:pPr>
      <w:ins w:id="127" w:author="autumn7" w:date="2016-03-07T00:32:00Z">
        <w:r>
          <w:t>JavaScript third party widget</w:t>
        </w:r>
      </w:ins>
    </w:p>
    <w:p w:rsidR="008B144A" w:rsidRDefault="008B144A" w:rsidP="00F66DB2">
      <w:pPr>
        <w:jc w:val="both"/>
        <w:rPr>
          <w:ins w:id="128" w:author="Alan" w:date="2016-03-06T23:09:00Z"/>
        </w:rPr>
      </w:pPr>
      <w:ins w:id="129" w:author="autumn7" w:date="2016-03-07T00:33:00Z">
        <w:r>
          <w:t xml:space="preserve">We add </w:t>
        </w:r>
      </w:ins>
      <w:r w:rsidR="007D3DDA">
        <w:rPr>
          <w:rFonts w:hint="eastAsia"/>
          <w:lang w:eastAsia="ja-JP"/>
        </w:rPr>
        <w:t xml:space="preserve">a </w:t>
      </w:r>
      <w:ins w:id="130" w:author="autumn7" w:date="2016-03-07T00:33:00Z">
        <w:r>
          <w:t>function that user cannot do right click on web sites. O</w:t>
        </w:r>
      </w:ins>
      <w:ins w:id="131" w:author="autumn7" w:date="2016-03-07T00:34:00Z">
        <w:r>
          <w:t xml:space="preserve">ur site would use pictures which have copyright </w:t>
        </w:r>
      </w:ins>
      <w:ins w:id="132" w:author="autumn7" w:date="2016-03-07T00:42:00Z">
        <w:r>
          <w:t xml:space="preserve">that </w:t>
        </w:r>
      </w:ins>
      <w:ins w:id="133" w:author="autumn7" w:date="2016-03-07T00:36:00Z">
        <w:r>
          <w:t xml:space="preserve">prohibiting to do right click </w:t>
        </w:r>
      </w:ins>
      <w:ins w:id="134" w:author="autumn7" w:date="2016-03-07T00:42:00Z">
        <w:r w:rsidR="00A53917">
          <w:t>protects.</w:t>
        </w:r>
      </w:ins>
      <w:ins w:id="135" w:author="autumn7" w:date="2016-03-07T00:40:00Z">
        <w:r>
          <w:t xml:space="preserve"> </w:t>
        </w:r>
      </w:ins>
    </w:p>
    <w:p w:rsidR="00E0226B" w:rsidRDefault="00E0226B">
      <w:pPr>
        <w:jc w:val="both"/>
        <w:rPr>
          <w:ins w:id="136" w:author="Alan" w:date="2016-03-06T23:09:00Z"/>
        </w:rPr>
        <w:pPrChange w:id="137" w:author="Alan" w:date="2016-03-06T23:09:00Z">
          <w:pPr/>
        </w:pPrChange>
      </w:pPr>
      <w:ins w:id="138" w:author="Alan" w:date="2016-03-06T23:09:00Z">
        <w:r>
          <w:br w:type="page"/>
        </w:r>
      </w:ins>
    </w:p>
    <w:p w:rsidR="00BF4926" w:rsidRDefault="00BF4926" w:rsidP="00D85120">
      <w:pPr>
        <w:pBdr>
          <w:bottom w:val="single" w:sz="6" w:space="1" w:color="auto"/>
        </w:pBdr>
        <w:rPr>
          <w:ins w:id="139" w:author="Alan" w:date="2016-02-22T18:27:00Z"/>
        </w:rPr>
      </w:pPr>
      <w:ins w:id="140" w:author="Alan" w:date="2016-02-22T18:27:00Z">
        <w:r>
          <w:lastRenderedPageBreak/>
          <w:t xml:space="preserve">COMP1536 Website Development </w:t>
        </w:r>
        <w:r w:rsidRPr="0070608F">
          <w:t>Project</w:t>
        </w:r>
        <w:r>
          <w:t>: Milestone 3</w:t>
        </w:r>
      </w:ins>
    </w:p>
    <w:p w:rsidR="00BF4926" w:rsidRDefault="00BF4926">
      <w:pPr>
        <w:jc w:val="right"/>
        <w:rPr>
          <w:ins w:id="141" w:author="Alan" w:date="2016-02-22T18:27:00Z"/>
        </w:rPr>
        <w:pPrChange w:id="142" w:author="Alan" w:date="2016-02-22T18:27:00Z">
          <w:pPr/>
        </w:pPrChange>
      </w:pPr>
      <w:ins w:id="143" w:author="Alan" w:date="2016-02-22T18:28:00Z">
        <w:r>
          <w:t xml:space="preserve">Miscellaneous </w:t>
        </w:r>
      </w:ins>
      <w:ins w:id="144" w:author="Alan" w:date="2016-02-22T18:27:00Z">
        <w:r>
          <w:t>Documentation</w:t>
        </w:r>
      </w:ins>
    </w:p>
    <w:p w:rsidR="00BF4926" w:rsidRDefault="00BF4926">
      <w:pPr>
        <w:rPr>
          <w:ins w:id="145" w:author="Alan" w:date="2016-02-22T18:28:00Z"/>
        </w:rPr>
      </w:pPr>
    </w:p>
    <w:p w:rsidR="00D87B64" w:rsidRDefault="00D87B64">
      <w:pPr>
        <w:rPr>
          <w:ins w:id="146" w:author="Alan" w:date="2016-02-22T18:30:00Z"/>
        </w:rPr>
      </w:pPr>
      <w:ins w:id="147" w:author="Alan" w:date="2016-02-22T18:28:00Z">
        <w:r>
          <w:t>Project</w:t>
        </w:r>
      </w:ins>
      <w:ins w:id="148" w:author="Alan" w:date="2016-02-22T18:29:00Z">
        <w:r>
          <w:t xml:space="preserve"> work</w:t>
        </w:r>
      </w:ins>
      <w:ins w:id="149" w:author="Alan" w:date="2016-02-22T18:28:00Z">
        <w:r>
          <w:t xml:space="preserve"> URL: </w:t>
        </w:r>
      </w:ins>
      <w:ins w:id="150" w:author="Alan" w:date="2016-02-22T18:29:00Z">
        <w:r>
          <w:t xml:space="preserve"> </w:t>
        </w:r>
        <w:r>
          <w:fldChar w:fldCharType="begin"/>
        </w:r>
        <w:r>
          <w:instrText xml:space="preserve"> HYPERLINK "</w:instrText>
        </w:r>
        <w:r w:rsidRPr="00D87B64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E30B96">
          <w:rPr>
            <w:rStyle w:val="Hyperlink"/>
          </w:rPr>
          <w:t>https://github.com/jestertan/Group-Project</w:t>
        </w:r>
        <w:r>
          <w:fldChar w:fldCharType="end"/>
        </w:r>
      </w:ins>
    </w:p>
    <w:p w:rsidR="00623966" w:rsidRDefault="00623966">
      <w:pPr>
        <w:rPr>
          <w:ins w:id="151" w:author="Alan" w:date="2016-02-22T18:45:00Z"/>
        </w:rPr>
      </w:pPr>
    </w:p>
    <w:p w:rsidR="00D87B64" w:rsidRDefault="00D87B64">
      <w:pPr>
        <w:rPr>
          <w:ins w:id="152" w:author="Alan" w:date="2016-02-22T18:30:00Z"/>
        </w:rPr>
      </w:pPr>
      <w:ins w:id="153" w:author="Alan" w:date="2016-02-22T18:30:00Z">
        <w:r>
          <w:t>List of items completed: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54" w:author="Alan" w:date="2016-02-22T18:30:00Z"/>
        </w:rPr>
        <w:pPrChange w:id="155" w:author="Alan" w:date="2016-02-22T18:30:00Z">
          <w:pPr/>
        </w:pPrChange>
      </w:pPr>
      <w:ins w:id="156" w:author="Alan" w:date="2016-02-22T18:30:00Z">
        <w:r>
          <w:t>HTML for all pages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57" w:author="Alan" w:date="2016-02-22T18:30:00Z"/>
        </w:rPr>
        <w:pPrChange w:id="158" w:author="Alan" w:date="2016-02-22T18:30:00Z">
          <w:pPr/>
        </w:pPrChange>
      </w:pPr>
      <w:ins w:id="159" w:author="Alan" w:date="2016-02-22T18:31:00Z">
        <w:r>
          <w:t xml:space="preserve">External </w:t>
        </w:r>
      </w:ins>
      <w:ins w:id="160" w:author="Alan" w:date="2016-02-22T18:30:00Z">
        <w:r>
          <w:t>CSS for HTML styling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61" w:author="Alan" w:date="2016-02-22T18:35:00Z"/>
        </w:rPr>
        <w:pPrChange w:id="162" w:author="Alan" w:date="2016-02-22T18:34:00Z">
          <w:pPr/>
        </w:pPrChange>
      </w:pPr>
      <w:ins w:id="163" w:author="Alan" w:date="2016-02-22T18:32:00Z">
        <w:r>
          <w:t xml:space="preserve">Addition of </w:t>
        </w:r>
      </w:ins>
      <w:ins w:id="164" w:author="Alan" w:date="2016-02-22T18:33:00Z">
        <w:r>
          <w:t>functional forms in HTML using provided asp page at</w:t>
        </w:r>
      </w:ins>
      <w:ins w:id="165" w:author="Alan" w:date="2016-02-22T18:34:00Z">
        <w:r>
          <w:t xml:space="preserve"> </w:t>
        </w:r>
      </w:ins>
      <w:ins w:id="166" w:author="Alan" w:date="2016-02-22T18:35:00Z">
        <w:r>
          <w:t>webdevfoundations.net/scripts/formdemo.asp</w:t>
        </w:r>
      </w:ins>
    </w:p>
    <w:p w:rsidR="00D87B64" w:rsidRDefault="00D87B64">
      <w:pPr>
        <w:pStyle w:val="ListParagraph"/>
        <w:rPr>
          <w:ins w:id="167" w:author="Alan" w:date="2016-02-22T18:37:00Z"/>
        </w:rPr>
        <w:pPrChange w:id="168" w:author="Alan" w:date="2016-02-22T18:37:00Z">
          <w:pPr/>
        </w:pPrChange>
      </w:pPr>
    </w:p>
    <w:p w:rsidR="00623966" w:rsidRDefault="00623966">
      <w:pPr>
        <w:rPr>
          <w:ins w:id="169" w:author="Alan" w:date="2016-02-22T18:45:00Z"/>
        </w:rPr>
      </w:pPr>
    </w:p>
    <w:p w:rsidR="00623966" w:rsidRDefault="00D87B64">
      <w:pPr>
        <w:rPr>
          <w:ins w:id="170" w:author="Alan" w:date="2016-02-22T18:38:00Z"/>
        </w:rPr>
      </w:pPr>
      <w:ins w:id="171" w:author="Alan" w:date="2016-02-22T18:37:00Z">
        <w:r>
          <w:t>Additional work requi</w:t>
        </w:r>
        <w:r w:rsidR="00623966">
          <w:t>red for this milestone</w:t>
        </w:r>
      </w:ins>
      <w:ins w:id="172" w:author="Alan" w:date="2016-02-22T18:50:00Z">
        <w:r w:rsidR="00FF508A">
          <w:t xml:space="preserve"> (from feedback)</w:t>
        </w:r>
      </w:ins>
      <w:ins w:id="173" w:author="Alan" w:date="2016-02-22T18:37:00Z">
        <w:r w:rsidR="00623966">
          <w:t>: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174" w:author="Alan" w:date="2016-02-22T18:37:00Z"/>
        </w:rPr>
        <w:pPrChange w:id="175" w:author="Alan" w:date="2016-02-22T18:39:00Z">
          <w:pPr/>
        </w:pPrChange>
      </w:pPr>
      <w:ins w:id="176" w:author="Alan" w:date="2016-02-22T18:38:00Z">
        <w:r>
          <w:t xml:space="preserve">Complete </w:t>
        </w:r>
      </w:ins>
      <w:ins w:id="177" w:author="Alan" w:date="2016-02-22T18:37:00Z">
        <w:r>
          <w:t>milestone three</w:t>
        </w:r>
        <w:r w:rsidR="00D87B64">
          <w:t xml:space="preserve"> using feedback on D2L</w:t>
        </w:r>
      </w:ins>
    </w:p>
    <w:p w:rsidR="00D87B64" w:rsidRPr="00D87B64" w:rsidRDefault="00D87B64">
      <w:pPr>
        <w:pStyle w:val="ListParagraph"/>
        <w:numPr>
          <w:ilvl w:val="0"/>
          <w:numId w:val="23"/>
        </w:numPr>
        <w:rPr>
          <w:ins w:id="178" w:author="Alan" w:date="2016-02-22T18:29:00Z"/>
        </w:rPr>
        <w:pPrChange w:id="179" w:author="Alan" w:date="2016-02-22T18:39:00Z">
          <w:pPr/>
        </w:pPrChange>
      </w:pPr>
      <w:ins w:id="180" w:author="Alan" w:date="2016-02-22T18:38:00Z">
        <w:r>
          <w:t>Correction of</w:t>
        </w:r>
        <w:r w:rsidR="00623966">
          <w:t xml:space="preserve"> seven</w:t>
        </w:r>
        <w:r>
          <w:t xml:space="preserve"> website validation errors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181" w:author="Alan" w:date="2016-02-22T18:50:00Z"/>
        </w:rPr>
        <w:pPrChange w:id="182" w:author="Alan" w:date="2016-02-22T18:39:00Z">
          <w:pPr/>
        </w:pPrChange>
      </w:pPr>
      <w:ins w:id="183" w:author="Alan" w:date="2016-02-22T18:39:00Z">
        <w:r>
          <w:t>Revising base.css to remove two validation errors</w:t>
        </w:r>
      </w:ins>
    </w:p>
    <w:p w:rsidR="00FF508A" w:rsidRPr="00FF508A" w:rsidRDefault="00FF508A">
      <w:pPr>
        <w:pStyle w:val="ListParagraph"/>
        <w:numPr>
          <w:ilvl w:val="0"/>
          <w:numId w:val="23"/>
        </w:numPr>
        <w:rPr>
          <w:ins w:id="184" w:author="Alan" w:date="2016-02-22T18:40:00Z"/>
        </w:rPr>
        <w:pPrChange w:id="185" w:author="Alan" w:date="2016-02-22T18:50:00Z">
          <w:pPr/>
        </w:pPrChange>
      </w:pPr>
      <w:ins w:id="186" w:author="Alan" w:date="2016-02-22T18:50:00Z">
        <w:r>
          <w:t>Create a URL link for the website</w:t>
        </w:r>
      </w:ins>
    </w:p>
    <w:p w:rsidR="00623966" w:rsidRDefault="00623966">
      <w:pPr>
        <w:rPr>
          <w:ins w:id="187" w:author="Alan" w:date="2016-02-22T18:45:00Z"/>
        </w:rPr>
      </w:pPr>
    </w:p>
    <w:p w:rsidR="00623966" w:rsidRDefault="00623966">
      <w:pPr>
        <w:rPr>
          <w:ins w:id="188" w:author="Alan" w:date="2016-02-22T18:44:00Z"/>
        </w:rPr>
      </w:pPr>
      <w:ins w:id="189" w:author="Alan" w:date="2016-02-22T18:40:00Z">
        <w:r>
          <w:t>Key issues encountered in website build for milestone three:</w:t>
        </w:r>
      </w:ins>
      <w:ins w:id="190" w:author="Alan" w:date="2016-02-22T18:44:00Z">
        <w:r>
          <w:t xml:space="preserve"> 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191" w:author="Alan" w:date="2016-02-22T18:44:00Z"/>
        </w:rPr>
        <w:pPrChange w:id="192" w:author="Alan" w:date="2016-02-22T18:45:00Z">
          <w:pPr/>
        </w:pPrChange>
      </w:pPr>
      <w:ins w:id="193" w:author="Alan" w:date="2016-02-22T18:44:00Z">
        <w:r>
          <w:t>None</w:t>
        </w:r>
      </w:ins>
    </w:p>
    <w:p w:rsidR="00623966" w:rsidRDefault="00623966">
      <w:pPr>
        <w:rPr>
          <w:ins w:id="194" w:author="Alan" w:date="2016-02-22T18:45:00Z"/>
        </w:rPr>
      </w:pPr>
    </w:p>
    <w:p w:rsidR="00623966" w:rsidRDefault="00623966">
      <w:pPr>
        <w:rPr>
          <w:ins w:id="195" w:author="Alan" w:date="2016-02-22T18:45:00Z"/>
        </w:rPr>
      </w:pPr>
      <w:ins w:id="196" w:author="Alan" w:date="2016-02-22T18:45:00Z">
        <w:r>
          <w:t>Deviations from proposal and design: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197" w:author="Alan" w:date="2016-02-22T18:45:00Z"/>
        </w:rPr>
        <w:pPrChange w:id="198" w:author="Alan" w:date="2016-02-22T18:45:00Z">
          <w:pPr/>
        </w:pPrChange>
      </w:pPr>
      <w:ins w:id="199" w:author="Alan" w:date="2016-02-22T18:45:00Z">
        <w:r>
          <w:t>None</w:t>
        </w:r>
      </w:ins>
    </w:p>
    <w:p w:rsidR="00623966" w:rsidRPr="00623966" w:rsidRDefault="00623966">
      <w:pPr>
        <w:rPr>
          <w:ins w:id="200" w:author="Alan" w:date="2016-02-22T18:27:00Z"/>
        </w:rPr>
      </w:pPr>
    </w:p>
    <w:p w:rsidR="00BF4926" w:rsidRDefault="00BF4926">
      <w:pPr>
        <w:rPr>
          <w:ins w:id="201" w:author="Alan" w:date="2016-02-22T18:39:00Z"/>
        </w:rPr>
      </w:pPr>
      <w:ins w:id="202" w:author="Alan" w:date="2016-02-22T18:27:00Z">
        <w:r>
          <w:br w:type="page"/>
        </w:r>
      </w:ins>
    </w:p>
    <w:p w:rsidR="00623966" w:rsidRDefault="00623966">
      <w:pPr>
        <w:rPr>
          <w:ins w:id="203" w:author="Alan" w:date="2016-02-22T18:27:00Z"/>
        </w:rPr>
      </w:pPr>
    </w:p>
    <w:p w:rsidR="00D85120" w:rsidRDefault="00D85120" w:rsidP="00D85120">
      <w:pPr>
        <w:pBdr>
          <w:bottom w:val="single" w:sz="6" w:space="1" w:color="auto"/>
        </w:pBdr>
        <w:rPr>
          <w:ins w:id="204" w:author="Alan" w:date="2016-02-22T15:01:00Z"/>
        </w:rPr>
      </w:pPr>
      <w:ins w:id="205" w:author="Alan" w:date="2016-02-22T15:01:00Z">
        <w:r>
          <w:t xml:space="preserve">COMP1536 Website Development </w:t>
        </w:r>
        <w:r w:rsidRPr="0070608F">
          <w:t>Project</w:t>
        </w:r>
      </w:ins>
      <w:ins w:id="206" w:author="Alan" w:date="2016-02-22T15:02:00Z">
        <w:r>
          <w:t xml:space="preserve">: </w:t>
        </w:r>
        <w:r w:rsidR="001F4881">
          <w:t>Milestone 3</w:t>
        </w:r>
      </w:ins>
    </w:p>
    <w:p w:rsidR="00D85120" w:rsidRDefault="00D85120">
      <w:pPr>
        <w:jc w:val="right"/>
        <w:rPr>
          <w:ins w:id="207" w:author="Alan" w:date="2016-02-22T15:00:00Z"/>
          <w:lang w:eastAsia="ja-JP"/>
        </w:rPr>
        <w:pPrChange w:id="208" w:author="Alan" w:date="2016-02-22T15:02:00Z">
          <w:pPr>
            <w:pBdr>
              <w:bottom w:val="single" w:sz="6" w:space="1" w:color="auto"/>
            </w:pBdr>
          </w:pPr>
        </w:pPrChange>
      </w:pPr>
      <w:ins w:id="209" w:author="Alan" w:date="2016-02-22T15:01:00Z">
        <w:r>
          <w:rPr>
            <w:lang w:eastAsia="ja-JP"/>
          </w:rPr>
          <w:t>AB Test</w:t>
        </w:r>
      </w:ins>
    </w:p>
    <w:p w:rsidR="00D85120" w:rsidRDefault="00D85120">
      <w:pPr>
        <w:rPr>
          <w:ins w:id="210" w:author="Alan" w:date="2016-02-22T15:00:00Z"/>
        </w:rPr>
      </w:pPr>
    </w:p>
    <w:p w:rsidR="00D85120" w:rsidRDefault="00D85120" w:rsidP="00D85120">
      <w:pPr>
        <w:rPr>
          <w:ins w:id="211" w:author="Alan" w:date="2016-02-22T15:00:00Z"/>
        </w:rPr>
      </w:pPr>
      <w:ins w:id="212" w:author="Alan" w:date="2016-02-22T15:00:00Z">
        <w:r>
          <w:rPr>
            <w:rFonts w:hint="eastAsia"/>
            <w:lang w:eastAsia="ja-JP"/>
          </w:rPr>
          <w:t>Background image</w:t>
        </w:r>
      </w:ins>
    </w:p>
    <w:p w:rsidR="00D85120" w:rsidRDefault="00D85120" w:rsidP="00D85120">
      <w:pPr>
        <w:rPr>
          <w:ins w:id="213" w:author="Alan" w:date="2016-02-22T15:00:00Z"/>
        </w:rPr>
      </w:pPr>
      <w:ins w:id="214" w:author="Alan" w:date="2016-02-22T15:00:00Z">
        <w:r>
          <w:rPr>
            <w:noProof/>
            <w:lang w:eastAsia="ja-JP"/>
          </w:rPr>
          <w:drawing>
            <wp:inline distT="0" distB="0" distL="0" distR="0" wp14:anchorId="4F1319FD" wp14:editId="2AD8EC15">
              <wp:extent cx="5943600" cy="3084195"/>
              <wp:effectExtent l="0" t="0" r="0" b="1905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64A64.tmp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84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15" w:author="Alan" w:date="2016-02-22T15:00:00Z"/>
          <w:lang w:eastAsia="ja-JP"/>
        </w:rPr>
      </w:pPr>
      <w:ins w:id="216" w:author="Alan" w:date="2016-02-22T15:00:00Z">
        <w:r>
          <w:rPr>
            <w:lang w:eastAsia="ja-JP"/>
          </w:rPr>
          <w:t>Background</w:t>
        </w:r>
        <w:r>
          <w:rPr>
            <w:rFonts w:hint="eastAsia"/>
            <w:lang w:eastAsia="ja-JP"/>
          </w:rPr>
          <w:t xml:space="preserve">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17" w:author="Alan" w:date="2016-02-22T15:00:00Z"/>
        </w:rPr>
      </w:pPr>
      <w:ins w:id="218" w:author="Alan" w:date="2016-02-22T15:00:00Z">
        <w:r>
          <w:rPr>
            <w:noProof/>
            <w:lang w:eastAsia="ja-JP"/>
          </w:rPr>
          <w:drawing>
            <wp:inline distT="0" distB="0" distL="0" distR="0" wp14:anchorId="5EE5AE0E" wp14:editId="2C53336B">
              <wp:extent cx="5943600" cy="3094990"/>
              <wp:effectExtent l="0" t="0" r="0" b="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64A08D.tmp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49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19" w:author="Alan" w:date="2016-02-22T15:00:00Z"/>
        </w:rPr>
      </w:pPr>
    </w:p>
    <w:p w:rsidR="00D85120" w:rsidRDefault="00D85120" w:rsidP="00D85120">
      <w:pPr>
        <w:rPr>
          <w:ins w:id="220" w:author="Alan" w:date="2016-02-22T15:00:00Z"/>
        </w:rPr>
      </w:pPr>
    </w:p>
    <w:p w:rsidR="00D85120" w:rsidRDefault="00D85120" w:rsidP="00D85120">
      <w:pPr>
        <w:rPr>
          <w:ins w:id="221" w:author="Alan" w:date="2016-02-22T15:00:00Z"/>
        </w:rPr>
      </w:pPr>
    </w:p>
    <w:p w:rsidR="00D85120" w:rsidRDefault="00D85120" w:rsidP="00D85120">
      <w:pPr>
        <w:rPr>
          <w:ins w:id="222" w:author="Alan" w:date="2016-02-22T15:00:00Z"/>
          <w:lang w:eastAsia="ja-JP"/>
        </w:rPr>
      </w:pPr>
      <w:ins w:id="223" w:author="Alan" w:date="2016-02-22T15:00:00Z">
        <w:r>
          <w:rPr>
            <w:rFonts w:hint="eastAsia"/>
            <w:lang w:eastAsia="ja-JP"/>
          </w:rPr>
          <w:lastRenderedPageBreak/>
          <w:t>Background image</w:t>
        </w:r>
      </w:ins>
    </w:p>
    <w:p w:rsidR="00D85120" w:rsidRDefault="00D85120" w:rsidP="00D85120">
      <w:pPr>
        <w:rPr>
          <w:ins w:id="224" w:author="Alan" w:date="2016-02-22T15:00:00Z"/>
        </w:rPr>
      </w:pPr>
      <w:ins w:id="225" w:author="Alan" w:date="2016-02-22T15:00:00Z">
        <w:r>
          <w:rPr>
            <w:noProof/>
            <w:lang w:eastAsia="ja-JP"/>
          </w:rPr>
          <w:drawing>
            <wp:inline distT="0" distB="0" distL="0" distR="0" wp14:anchorId="0EE84BAB" wp14:editId="00AB90A7">
              <wp:extent cx="5943600" cy="3098800"/>
              <wp:effectExtent l="0" t="0" r="0" b="635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647B43.tmp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8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26" w:author="Alan" w:date="2016-02-22T15:00:00Z"/>
        </w:rPr>
      </w:pPr>
    </w:p>
    <w:p w:rsidR="00D85120" w:rsidRDefault="00D85120" w:rsidP="00D85120">
      <w:pPr>
        <w:rPr>
          <w:ins w:id="227" w:author="Alan" w:date="2016-02-22T15:00:00Z"/>
          <w:noProof/>
          <w:lang w:eastAsia="ja-JP"/>
        </w:rPr>
      </w:pPr>
      <w:ins w:id="228" w:author="Alan" w:date="2016-02-22T15:00:00Z">
        <w:r>
          <w:rPr>
            <w:noProof/>
            <w:lang w:eastAsia="ja-JP"/>
          </w:rPr>
          <w:t>B</w:t>
        </w:r>
        <w:r>
          <w:rPr>
            <w:rFonts w:hint="eastAsia"/>
            <w:noProof/>
            <w:lang w:eastAsia="ja-JP"/>
          </w:rPr>
          <w:t xml:space="preserve">ackground </w:t>
        </w:r>
        <w:r>
          <w:rPr>
            <w:noProof/>
            <w:lang w:eastAsia="ja-JP"/>
          </w:rPr>
          <w:t>no image</w:t>
        </w:r>
      </w:ins>
    </w:p>
    <w:p w:rsidR="00D85120" w:rsidRDefault="00D85120" w:rsidP="00D85120">
      <w:pPr>
        <w:rPr>
          <w:ins w:id="229" w:author="Alan" w:date="2016-02-22T15:00:00Z"/>
        </w:rPr>
      </w:pPr>
      <w:ins w:id="230" w:author="Alan" w:date="2016-02-22T15:00:00Z">
        <w:r>
          <w:rPr>
            <w:noProof/>
            <w:lang w:eastAsia="ja-JP"/>
          </w:rPr>
          <w:drawing>
            <wp:inline distT="0" distB="0" distL="0" distR="0" wp14:anchorId="50D90C9E" wp14:editId="31C5DAD9">
              <wp:extent cx="5943600" cy="3103245"/>
              <wp:effectExtent l="0" t="0" r="0" b="1905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64C2AE.tmp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03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1" w:author="Alan" w:date="2016-02-22T15:00:00Z"/>
        </w:rPr>
      </w:pPr>
    </w:p>
    <w:p w:rsidR="00D85120" w:rsidRDefault="00D85120" w:rsidP="00D85120">
      <w:pPr>
        <w:rPr>
          <w:ins w:id="232" w:author="Alan" w:date="2016-02-22T15:00:00Z"/>
        </w:rPr>
      </w:pPr>
    </w:p>
    <w:p w:rsidR="00D85120" w:rsidRDefault="00D85120" w:rsidP="00D85120">
      <w:pPr>
        <w:rPr>
          <w:ins w:id="233" w:author="Alan" w:date="2016-02-22T15:00:00Z"/>
        </w:rPr>
      </w:pPr>
    </w:p>
    <w:p w:rsidR="00D85120" w:rsidRDefault="00D85120" w:rsidP="00D85120">
      <w:pPr>
        <w:rPr>
          <w:ins w:id="234" w:author="Alan" w:date="2016-02-22T15:00:00Z"/>
          <w:lang w:eastAsia="ja-JP"/>
        </w:rPr>
      </w:pPr>
      <w:ins w:id="235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236" w:author="Alan" w:date="2016-02-22T15:00:00Z"/>
        </w:rPr>
      </w:pPr>
      <w:ins w:id="237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 wp14:anchorId="0E6986C9" wp14:editId="0164793B">
              <wp:extent cx="5943600" cy="3075305"/>
              <wp:effectExtent l="0" t="0" r="0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F642613.tmp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5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8" w:author="Alan" w:date="2016-02-22T15:00:00Z"/>
        </w:rPr>
      </w:pPr>
    </w:p>
    <w:p w:rsidR="00D85120" w:rsidRDefault="00D85120" w:rsidP="00D85120">
      <w:pPr>
        <w:rPr>
          <w:ins w:id="239" w:author="Alan" w:date="2016-02-22T15:00:00Z"/>
          <w:lang w:eastAsia="ja-JP"/>
        </w:rPr>
      </w:pPr>
      <w:ins w:id="240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41" w:author="Alan" w:date="2016-02-22T15:00:00Z"/>
        </w:rPr>
      </w:pPr>
      <w:ins w:id="242" w:author="Alan" w:date="2016-02-22T15:00:00Z">
        <w:r>
          <w:rPr>
            <w:noProof/>
            <w:lang w:eastAsia="ja-JP"/>
          </w:rPr>
          <w:drawing>
            <wp:inline distT="0" distB="0" distL="0" distR="0" wp14:anchorId="068B865B" wp14:editId="31AE1432">
              <wp:extent cx="5943600" cy="3074035"/>
              <wp:effectExtent l="0" t="0" r="0" b="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F64201.tmp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4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43" w:author="Alan" w:date="2016-02-22T15:00:00Z"/>
        </w:rPr>
      </w:pPr>
    </w:p>
    <w:p w:rsidR="00D85120" w:rsidRDefault="00D85120" w:rsidP="00D85120">
      <w:pPr>
        <w:rPr>
          <w:ins w:id="244" w:author="Alan" w:date="2016-02-22T15:00:00Z"/>
        </w:rPr>
      </w:pPr>
    </w:p>
    <w:p w:rsidR="00D85120" w:rsidRDefault="00D85120" w:rsidP="00D85120">
      <w:pPr>
        <w:rPr>
          <w:ins w:id="245" w:author="Alan" w:date="2016-02-22T15:00:00Z"/>
        </w:rPr>
      </w:pPr>
    </w:p>
    <w:p w:rsidR="00D85120" w:rsidRDefault="00D85120" w:rsidP="00D85120">
      <w:pPr>
        <w:rPr>
          <w:ins w:id="246" w:author="Alan" w:date="2016-02-22T15:00:00Z"/>
          <w:lang w:eastAsia="ja-JP"/>
        </w:rPr>
      </w:pPr>
      <w:ins w:id="247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248" w:author="Alan" w:date="2016-02-22T15:00:00Z"/>
        </w:rPr>
      </w:pPr>
      <w:ins w:id="249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 wp14:anchorId="7E499DE8" wp14:editId="693BC2BB">
              <wp:extent cx="5943600" cy="2890520"/>
              <wp:effectExtent l="0" t="0" r="0" b="508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F64B04C.tmp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9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50" w:author="Alan" w:date="2016-02-22T15:00:00Z"/>
          <w:lang w:eastAsia="ja-JP"/>
        </w:rPr>
      </w:pPr>
      <w:ins w:id="251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52" w:author="Alan" w:date="2016-02-22T15:00:00Z"/>
        </w:rPr>
      </w:pPr>
      <w:ins w:id="253" w:author="Alan" w:date="2016-02-22T15:00:00Z">
        <w:r>
          <w:rPr>
            <w:noProof/>
            <w:lang w:eastAsia="ja-JP"/>
          </w:rPr>
          <w:drawing>
            <wp:inline distT="0" distB="0" distL="0" distR="0" wp14:anchorId="34AA6251" wp14:editId="078A83DD">
              <wp:extent cx="5943600" cy="2868930"/>
              <wp:effectExtent l="0" t="0" r="0" b="762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F64F40E.tmp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68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54" w:author="Alan" w:date="2016-02-22T15:00:00Z"/>
        </w:rPr>
      </w:pPr>
    </w:p>
    <w:p w:rsidR="00D85120" w:rsidRDefault="00D85120" w:rsidP="00D85120">
      <w:pPr>
        <w:rPr>
          <w:ins w:id="255" w:author="Alan" w:date="2016-02-22T15:00:00Z"/>
        </w:rPr>
      </w:pPr>
      <w:ins w:id="256" w:author="Alan" w:date="2016-02-22T15:00:00Z">
        <w:r>
          <w:t>Background image should be used on all web pages.</w:t>
        </w:r>
      </w:ins>
    </w:p>
    <w:p w:rsidR="00D85120" w:rsidRDefault="00D85120" w:rsidP="00D85120">
      <w:pPr>
        <w:rPr>
          <w:ins w:id="257" w:author="Alan" w:date="2016-02-22T15:00:00Z"/>
        </w:rPr>
      </w:pPr>
    </w:p>
    <w:p w:rsidR="00D85120" w:rsidRDefault="00D85120" w:rsidP="00D85120">
      <w:pPr>
        <w:rPr>
          <w:ins w:id="258" w:author="Alan" w:date="2016-02-22T15:00:00Z"/>
        </w:rPr>
      </w:pPr>
      <w:ins w:id="259" w:author="Alan" w:date="2016-02-22T15:00:00Z">
        <w:r>
          <w:br w:type="page"/>
        </w:r>
      </w:ins>
    </w:p>
    <w:p w:rsidR="00D85120" w:rsidRDefault="00B24C15" w:rsidP="00D85120">
      <w:pPr>
        <w:pBdr>
          <w:bottom w:val="single" w:sz="6" w:space="1" w:color="auto"/>
        </w:pBdr>
        <w:rPr>
          <w:ins w:id="260" w:author="Alan" w:date="2016-02-22T18:07:00Z"/>
        </w:rPr>
      </w:pPr>
      <w:ins w:id="261" w:author="Alan" w:date="2016-02-22T18:07:00Z">
        <w:r>
          <w:lastRenderedPageBreak/>
          <w:t>Screen captures</w:t>
        </w:r>
      </w:ins>
    </w:p>
    <w:p w:rsidR="00B24C15" w:rsidRDefault="00B24C15">
      <w:pPr>
        <w:jc w:val="right"/>
        <w:rPr>
          <w:ins w:id="262" w:author="Alan" w:date="2016-02-22T18:07:00Z"/>
        </w:rPr>
        <w:pPrChange w:id="263" w:author="Alan" w:date="2016-02-22T18:07:00Z">
          <w:pPr/>
        </w:pPrChange>
      </w:pPr>
      <w:ins w:id="264" w:author="Alan" w:date="2016-02-22T18:07:00Z">
        <w:r>
          <w:t>Front Page</w:t>
        </w:r>
      </w:ins>
    </w:p>
    <w:p w:rsidR="00B24C15" w:rsidRDefault="00B24C15">
      <w:pPr>
        <w:rPr>
          <w:ins w:id="265" w:author="Alan" w:date="2016-02-22T15:00:00Z"/>
        </w:rPr>
      </w:pPr>
      <w:ins w:id="266" w:author="Alan" w:date="2016-02-22T18:10:00Z">
        <w:r>
          <w:rPr>
            <w:noProof/>
            <w:lang w:eastAsia="ja-JP"/>
          </w:rPr>
          <w:drawing>
            <wp:inline distT="0" distB="0" distL="0" distR="0">
              <wp:extent cx="6858000" cy="5607050"/>
              <wp:effectExtent l="0" t="0" r="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Capturefront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607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67" w:author="Alan" w:date="2016-02-22T15:00:00Z"/>
        </w:rPr>
      </w:pPr>
    </w:p>
    <w:p w:rsidR="00D85120" w:rsidRDefault="00B24C15" w:rsidP="00D85120">
      <w:pPr>
        <w:pBdr>
          <w:bottom w:val="single" w:sz="6" w:space="1" w:color="auto"/>
        </w:pBdr>
        <w:rPr>
          <w:ins w:id="268" w:author="Alan" w:date="2016-02-22T18:17:00Z"/>
        </w:rPr>
      </w:pPr>
      <w:ins w:id="269" w:author="Alan" w:date="2016-02-22T18:17:00Z">
        <w:r>
          <w:t>Screen Captures</w:t>
        </w:r>
      </w:ins>
    </w:p>
    <w:p w:rsidR="00B24C15" w:rsidRDefault="00B24C15">
      <w:pPr>
        <w:jc w:val="right"/>
        <w:rPr>
          <w:ins w:id="270" w:author="Alan" w:date="2016-02-22T18:17:00Z"/>
        </w:rPr>
        <w:pPrChange w:id="271" w:author="Alan" w:date="2016-02-22T18:17:00Z">
          <w:pPr/>
        </w:pPrChange>
      </w:pPr>
      <w:ins w:id="272" w:author="Alan" w:date="2016-02-22T18:17:00Z">
        <w:r>
          <w:t>Table</w:t>
        </w:r>
      </w:ins>
    </w:p>
    <w:p w:rsidR="00B24C15" w:rsidRDefault="00BF4926">
      <w:pPr>
        <w:rPr>
          <w:ins w:id="273" w:author="Alan" w:date="2016-02-22T15:00:00Z"/>
        </w:rPr>
      </w:pPr>
      <w:ins w:id="274" w:author="Alan" w:date="2016-02-22T18:18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4627245"/>
              <wp:effectExtent l="0" t="0" r="0" b="1905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Capturefront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4627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75" w:author="Alan" w:date="2016-02-22T15:00:00Z"/>
        </w:rPr>
      </w:pPr>
    </w:p>
    <w:p w:rsidR="00BF4926" w:rsidRDefault="00BF4926">
      <w:pPr>
        <w:pBdr>
          <w:bottom w:val="single" w:sz="6" w:space="1" w:color="auto"/>
        </w:pBdr>
        <w:rPr>
          <w:ins w:id="276" w:author="Alan" w:date="2016-02-22T18:21:00Z"/>
        </w:rPr>
      </w:pPr>
      <w:ins w:id="277" w:author="Alan" w:date="2016-02-22T18:21:00Z">
        <w:r>
          <w:t>Screen Captures</w:t>
        </w:r>
      </w:ins>
    </w:p>
    <w:p w:rsidR="00BF4926" w:rsidRDefault="00BF4926">
      <w:pPr>
        <w:jc w:val="right"/>
        <w:rPr>
          <w:ins w:id="278" w:author="Alan" w:date="2016-02-22T18:21:00Z"/>
        </w:rPr>
        <w:pPrChange w:id="279" w:author="Alan" w:date="2016-02-22T18:21:00Z">
          <w:pPr/>
        </w:pPrChange>
      </w:pPr>
      <w:ins w:id="280" w:author="Alan" w:date="2016-02-22T18:21:00Z">
        <w:r>
          <w:t>Form: News page</w:t>
        </w:r>
      </w:ins>
    </w:p>
    <w:p w:rsidR="00BF4926" w:rsidRDefault="00BF4926">
      <w:pPr>
        <w:rPr>
          <w:ins w:id="281" w:author="Alan" w:date="2016-02-22T18:22:00Z"/>
        </w:rPr>
      </w:pPr>
      <w:ins w:id="282" w:author="Alan" w:date="2016-02-22T18:21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111240"/>
              <wp:effectExtent l="0" t="0" r="0" b="3810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Capturefront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111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83" w:author="Alan" w:date="2016-02-22T18:22:00Z"/>
        </w:rPr>
      </w:pPr>
    </w:p>
    <w:p w:rsidR="00BF4926" w:rsidRDefault="00BF4926">
      <w:pPr>
        <w:pBdr>
          <w:bottom w:val="single" w:sz="6" w:space="1" w:color="auto"/>
        </w:pBdr>
        <w:rPr>
          <w:ins w:id="284" w:author="Alan" w:date="2016-02-22T18:22:00Z"/>
        </w:rPr>
        <w:pPrChange w:id="285" w:author="Alan" w:date="2016-02-22T18:21:00Z">
          <w:pPr/>
        </w:pPrChange>
      </w:pPr>
      <w:ins w:id="286" w:author="Alan" w:date="2016-02-22T18:22:00Z">
        <w:r>
          <w:t>Sscreen Captures</w:t>
        </w:r>
      </w:ins>
    </w:p>
    <w:p w:rsidR="00BF4926" w:rsidRDefault="00BF4926">
      <w:pPr>
        <w:jc w:val="right"/>
        <w:rPr>
          <w:ins w:id="287" w:author="Alan" w:date="2016-02-22T18:24:00Z"/>
        </w:rPr>
        <w:pPrChange w:id="288" w:author="Alan" w:date="2016-02-22T18:23:00Z">
          <w:pPr/>
        </w:pPrChange>
      </w:pPr>
      <w:ins w:id="289" w:author="Alan" w:date="2016-02-22T18:23:00Z">
        <w:r>
          <w:t>Form: Content page</w:t>
        </w:r>
      </w:ins>
    </w:p>
    <w:p w:rsidR="00BF4926" w:rsidRDefault="00BF4926">
      <w:pPr>
        <w:rPr>
          <w:ins w:id="290" w:author="Alan" w:date="2016-02-22T18:24:00Z"/>
        </w:rPr>
      </w:pPr>
      <w:ins w:id="291" w:author="Alan" w:date="2016-02-22T18:24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050280"/>
              <wp:effectExtent l="0" t="0" r="0" b="7620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Capturefront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050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92" w:author="Alan" w:date="2016-02-22T18:24:00Z"/>
        </w:rPr>
      </w:pPr>
    </w:p>
    <w:p w:rsidR="00BF4926" w:rsidRDefault="00BF4926">
      <w:pPr>
        <w:pBdr>
          <w:bottom w:val="single" w:sz="6" w:space="1" w:color="auto"/>
        </w:pBdr>
        <w:rPr>
          <w:ins w:id="293" w:author="Alan" w:date="2016-02-22T18:24:00Z"/>
        </w:rPr>
        <w:pPrChange w:id="294" w:author="Alan" w:date="2016-02-22T18:24:00Z">
          <w:pPr/>
        </w:pPrChange>
      </w:pPr>
      <w:ins w:id="295" w:author="Alan" w:date="2016-02-22T18:24:00Z">
        <w:r>
          <w:t>Screen Captures</w:t>
        </w:r>
      </w:ins>
    </w:p>
    <w:p w:rsidR="00BF4926" w:rsidRDefault="00BF4926">
      <w:pPr>
        <w:jc w:val="right"/>
        <w:rPr>
          <w:ins w:id="296" w:author="Alan" w:date="2016-02-22T18:25:00Z"/>
        </w:rPr>
        <w:pPrChange w:id="297" w:author="Alan" w:date="2016-02-22T18:24:00Z">
          <w:pPr/>
        </w:pPrChange>
      </w:pPr>
      <w:ins w:id="298" w:author="Alan" w:date="2016-02-22T18:24:00Z">
        <w:r>
          <w:t xml:space="preserve">Form: </w:t>
        </w:r>
      </w:ins>
      <w:ins w:id="299" w:author="Alan" w:date="2016-02-22T18:25:00Z">
        <w:r>
          <w:t>Registration</w:t>
        </w:r>
      </w:ins>
    </w:p>
    <w:p w:rsidR="00D85120" w:rsidRDefault="00BF4926">
      <w:pPr>
        <w:rPr>
          <w:ins w:id="300" w:author="Alan" w:date="2016-02-22T15:00:00Z"/>
        </w:rPr>
      </w:pPr>
      <w:ins w:id="301" w:author="Alan" w:date="2016-02-22T18:26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5320030"/>
              <wp:effectExtent l="0" t="0" r="0" b="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Capturefront.JP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320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02" w:author="Alan" w:date="2016-02-22T15:00:00Z">
        <w:r w:rsidR="00D85120">
          <w:br w:type="page"/>
        </w:r>
      </w:ins>
    </w:p>
    <w:p w:rsidR="00D85120" w:rsidRDefault="00D85120" w:rsidP="00D85120">
      <w:pPr>
        <w:pBdr>
          <w:bottom w:val="single" w:sz="6" w:space="1" w:color="auto"/>
        </w:pBdr>
        <w:rPr>
          <w:ins w:id="303" w:author="Alan" w:date="2016-02-22T14:56:00Z"/>
        </w:rPr>
      </w:pPr>
      <w:ins w:id="304" w:author="Alan" w:date="2016-02-22T14:56:00Z">
        <w:r>
          <w:lastRenderedPageBreak/>
          <w:t xml:space="preserve">COMP1536 Website Development </w:t>
        </w:r>
        <w:r w:rsidRPr="0070608F">
          <w:t>Project</w:t>
        </w:r>
      </w:ins>
      <w:ins w:id="305" w:author="Alan" w:date="2016-02-22T15:03:00Z">
        <w:r w:rsidR="001F4881">
          <w:t>: Milestone 2</w:t>
        </w:r>
      </w:ins>
    </w:p>
    <w:p w:rsidR="00D85120" w:rsidRDefault="00D85120">
      <w:pPr>
        <w:jc w:val="right"/>
        <w:rPr>
          <w:ins w:id="306" w:author="Alan" w:date="2016-02-22T14:56:00Z"/>
        </w:rPr>
        <w:pPrChange w:id="307" w:author="Alan" w:date="2016-02-22T14:56:00Z">
          <w:pPr>
            <w:pBdr>
              <w:bottom w:val="single" w:sz="6" w:space="1" w:color="auto"/>
            </w:pBdr>
          </w:pPr>
        </w:pPrChange>
      </w:pPr>
      <w:ins w:id="308" w:author="Alan" w:date="2016-02-22T14:56:00Z">
        <w:r>
          <w:t>Sitemap</w:t>
        </w:r>
      </w:ins>
    </w:p>
    <w:p w:rsidR="00D85120" w:rsidRDefault="00D85120">
      <w:pPr>
        <w:jc w:val="right"/>
        <w:rPr>
          <w:ins w:id="309" w:author="Alan" w:date="2016-02-22T14:56:00Z"/>
        </w:rPr>
        <w:pPrChange w:id="310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>
      <w:pPr>
        <w:jc w:val="right"/>
        <w:rPr>
          <w:ins w:id="311" w:author="Alan" w:date="2016-02-22T14:55:00Z"/>
        </w:rPr>
        <w:pPrChange w:id="312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 w:rsidP="00815B4C">
      <w:pPr>
        <w:pBdr>
          <w:bottom w:val="single" w:sz="6" w:space="1" w:color="auto"/>
        </w:pBdr>
        <w:rPr>
          <w:ins w:id="313" w:author="Alan" w:date="2016-02-22T14:55:00Z"/>
        </w:rPr>
      </w:pPr>
      <w:ins w:id="314" w:author="Alan" w:date="2016-02-22T14:55:00Z">
        <w:r w:rsidRPr="00533EB9">
          <w:rPr>
            <w:noProof/>
            <w:lang w:eastAsia="ja-JP"/>
          </w:rPr>
          <w:drawing>
            <wp:inline distT="0" distB="0" distL="0" distR="0" wp14:anchorId="1B956F62" wp14:editId="4EDEC7C3">
              <wp:extent cx="5943600" cy="4145280"/>
              <wp:effectExtent l="0" t="0" r="0" b="762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D85120" w:rsidRDefault="00D85120">
      <w:pPr>
        <w:rPr>
          <w:ins w:id="315" w:author="Alan" w:date="2016-02-22T14:58:00Z"/>
        </w:rPr>
      </w:pPr>
    </w:p>
    <w:p w:rsidR="00D85120" w:rsidRDefault="00D85120">
      <w:pPr>
        <w:pBdr>
          <w:bottom w:val="single" w:sz="6" w:space="1" w:color="auto"/>
        </w:pBdr>
        <w:rPr>
          <w:ins w:id="316" w:author="Alan" w:date="2016-02-22T14:58:00Z"/>
        </w:rPr>
      </w:pPr>
      <w:ins w:id="317" w:author="Alan" w:date="2016-02-22T14:58:00Z">
        <w:r>
          <w:t>Page Layout Details</w:t>
        </w:r>
      </w:ins>
    </w:p>
    <w:p w:rsidR="00D85120" w:rsidRDefault="00D85120">
      <w:pPr>
        <w:rPr>
          <w:ins w:id="318" w:author="Alan" w:date="2016-02-22T14:58:00Z"/>
        </w:rPr>
      </w:pPr>
    </w:p>
    <w:p w:rsidR="00D85120" w:rsidRDefault="00D85120" w:rsidP="00D85120">
      <w:pPr>
        <w:ind w:right="440"/>
        <w:rPr>
          <w:moveTo w:id="319" w:author="Alan" w:date="2016-02-22T14:58:00Z"/>
          <w:lang w:eastAsia="ja-JP"/>
        </w:rPr>
      </w:pPr>
      <w:moveToRangeStart w:id="320" w:author="Alan" w:date="2016-02-22T14:58:00Z" w:name="move443916459"/>
      <w:moveTo w:id="321" w:author="Alan" w:date="2016-02-22T14:58:00Z">
        <w:r>
          <w:rPr>
            <w:rFonts w:hint="eastAsia"/>
            <w:lang w:eastAsia="ja-JP"/>
          </w:rPr>
          <w:t>Page width: 800px</w:t>
        </w:r>
      </w:moveTo>
    </w:p>
    <w:p w:rsidR="00D85120" w:rsidRDefault="00D85120" w:rsidP="00D85120">
      <w:pPr>
        <w:ind w:right="440"/>
        <w:rPr>
          <w:moveTo w:id="322" w:author="Alan" w:date="2016-02-22T14:58:00Z"/>
          <w:lang w:eastAsia="ja-JP"/>
        </w:rPr>
      </w:pPr>
      <w:moveTo w:id="323" w:author="Alan" w:date="2016-02-22T14:58:00Z">
        <w:r>
          <w:rPr>
            <w:lang w:eastAsia="ja-JP"/>
          </w:rPr>
          <w:t>Page height: free</w:t>
        </w:r>
      </w:moveTo>
    </w:p>
    <w:p w:rsidR="00D85120" w:rsidRDefault="00D85120" w:rsidP="00D85120">
      <w:pPr>
        <w:ind w:right="440"/>
        <w:rPr>
          <w:moveTo w:id="324" w:author="Alan" w:date="2016-02-22T14:58:00Z"/>
          <w:lang w:eastAsia="ja-JP"/>
        </w:rPr>
      </w:pPr>
      <w:moveTo w:id="325" w:author="Alan" w:date="2016-02-22T14:58:00Z">
        <w:r>
          <w:rPr>
            <w:lang w:eastAsia="ja-JP"/>
          </w:rPr>
          <w:t>Color Scheme: #000000, #a9a9a9, #ffffff</w:t>
        </w:r>
      </w:moveTo>
    </w:p>
    <w:p w:rsidR="00D85120" w:rsidRDefault="00D85120" w:rsidP="00D85120">
      <w:pPr>
        <w:rPr>
          <w:ins w:id="326" w:author="Alan" w:date="2016-02-22T14:58:00Z"/>
        </w:rPr>
      </w:pPr>
      <w:moveTo w:id="327" w:author="Alan" w:date="2016-02-22T14:58:00Z">
        <w:r>
          <w:rPr>
            <w:lang w:eastAsia="ja-JP"/>
          </w:rPr>
          <w:t>Our design will be good for practice of floating box model design.</w:t>
        </w:r>
      </w:moveTo>
      <w:moveToRangeEnd w:id="320"/>
      <w:ins w:id="328" w:author="Alan" w:date="2016-02-22T14:55:00Z">
        <w:r>
          <w:br w:type="page"/>
        </w:r>
      </w:ins>
    </w:p>
    <w:p w:rsidR="00D85120" w:rsidRDefault="00D85120">
      <w:pPr>
        <w:rPr>
          <w:ins w:id="329" w:author="Alan" w:date="2016-02-22T14:55:00Z"/>
        </w:rPr>
      </w:pPr>
    </w:p>
    <w:p w:rsidR="00815B4C" w:rsidRDefault="00815B4C" w:rsidP="00815B4C">
      <w:pPr>
        <w:pBdr>
          <w:bottom w:val="single" w:sz="6" w:space="1" w:color="auto"/>
        </w:pBdr>
        <w:rPr>
          <w:ins w:id="330" w:author="Alan" w:date="2016-01-31T20:27:00Z"/>
        </w:rPr>
      </w:pPr>
      <w:ins w:id="331" w:author="Alan" w:date="2016-01-31T20:27:00Z">
        <w:r>
          <w:t xml:space="preserve">COMP1536 Website Development </w:t>
        </w:r>
        <w:r w:rsidRPr="0070608F">
          <w:t>Project</w:t>
        </w:r>
      </w:ins>
    </w:p>
    <w:p w:rsidR="00815B4C" w:rsidRDefault="00815B4C">
      <w:pPr>
        <w:pStyle w:val="NormalWeb"/>
        <w:shd w:val="clear" w:color="auto" w:fill="FFFFFF"/>
        <w:spacing w:before="150" w:beforeAutospacing="0" w:after="0" w:afterAutospacing="0" w:line="269" w:lineRule="atLeast"/>
        <w:jc w:val="right"/>
        <w:rPr>
          <w:ins w:id="332" w:author="Alan" w:date="2016-01-31T20:27:00Z"/>
          <w:rFonts w:ascii="Helvetica" w:hAnsi="Helvetica"/>
          <w:color w:val="141823"/>
          <w:sz w:val="20"/>
          <w:szCs w:val="20"/>
        </w:rPr>
        <w:pPrChange w:id="333" w:author="Alan" w:date="2016-01-31T20:28:00Z">
          <w:pPr>
            <w:pStyle w:val="NormalWeb"/>
            <w:shd w:val="clear" w:color="auto" w:fill="FFFFFF"/>
            <w:spacing w:before="150" w:beforeAutospacing="0" w:after="0" w:afterAutospacing="0" w:line="269" w:lineRule="atLeast"/>
          </w:pPr>
        </w:pPrChange>
      </w:pPr>
      <w:ins w:id="334" w:author="Alan" w:date="2016-01-31T20:28:00Z">
        <w:r>
          <w:rPr>
            <w:rFonts w:ascii="Helvetica" w:hAnsi="Helvetica"/>
            <w:color w:val="141823"/>
            <w:sz w:val="20"/>
            <w:szCs w:val="20"/>
          </w:rPr>
          <w:t>Website design practices and reasons</w:t>
        </w:r>
      </w:ins>
    </w:p>
    <w:p w:rsidR="00320133" w:rsidRDefault="00320133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5" w:author="Alan" w:date="2016-01-31T20:27:00Z"/>
          <w:rFonts w:ascii="Helvetica" w:hAnsi="Helvetica"/>
          <w:color w:val="141823"/>
          <w:sz w:val="20"/>
          <w:szCs w:val="20"/>
        </w:rPr>
      </w:pPr>
      <w:ins w:id="33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-Proper choice of colour for contrast (black with white for text)</w:t>
        </w:r>
      </w:ins>
      <w:ins w:id="337" w:author="Alan" w:date="2016-01-31T20:28:00Z">
        <w:r w:rsidR="00815B4C">
          <w:rPr>
            <w:rFonts w:ascii="Helvetica" w:hAnsi="Helvetica"/>
            <w:color w:val="141823"/>
            <w:sz w:val="20"/>
            <w:szCs w:val="20"/>
          </w:rPr>
          <w:t xml:space="preserve"> and accessibility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8" w:author="Alan" w:date="2016-01-31T20:27:00Z"/>
          <w:rFonts w:ascii="Helvetica" w:hAnsi="Helvetica"/>
          <w:color w:val="141823"/>
          <w:sz w:val="20"/>
          <w:szCs w:val="20"/>
        </w:rPr>
      </w:pPr>
      <w:ins w:id="339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-B</w:t>
        </w:r>
        <w:r w:rsidR="00320133">
          <w:rPr>
            <w:rFonts w:ascii="Helvetica" w:hAnsi="Helvetica"/>
            <w:color w:val="141823"/>
            <w:sz w:val="20"/>
            <w:szCs w:val="20"/>
          </w:rPr>
          <w:t>alanced selection of images to aid navigation and make the site visually appealing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40" w:author="Alan" w:date="2016-01-31T20:27:00Z"/>
          <w:rFonts w:ascii="Helvetica" w:hAnsi="Helvetica"/>
          <w:color w:val="141823"/>
          <w:sz w:val="20"/>
          <w:szCs w:val="20"/>
        </w:rPr>
      </w:pPr>
      <w:ins w:id="34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-C</w:t>
        </w:r>
        <w:r w:rsidR="00320133">
          <w:rPr>
            <w:rFonts w:ascii="Helvetica" w:hAnsi="Helvetica"/>
            <w:color w:val="141823"/>
            <w:sz w:val="20"/>
            <w:szCs w:val="20"/>
          </w:rPr>
          <w:t>ontent arranged into grid design to keep content organized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42" w:author="Alan" w:date="2016-01-31T20:27:00Z"/>
          <w:rFonts w:ascii="Helvetica" w:hAnsi="Helvetica"/>
          <w:color w:val="141823"/>
          <w:sz w:val="20"/>
          <w:szCs w:val="20"/>
        </w:rPr>
      </w:pPr>
      <w:ins w:id="343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-F</w:t>
        </w:r>
        <w:r w:rsidR="00320133">
          <w:rPr>
            <w:rFonts w:ascii="Helvetica" w:hAnsi="Helvetica"/>
            <w:color w:val="141823"/>
            <w:sz w:val="20"/>
            <w:szCs w:val="20"/>
          </w:rPr>
          <w:t>ollowing coding conventions and validating our code through w3C</w:t>
        </w:r>
      </w:ins>
      <w:ins w:id="344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for compatibility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45" w:author="Alan" w:date="2016-01-31T20:27:00Z"/>
          <w:rFonts w:ascii="Helvetica" w:hAnsi="Helvetica"/>
          <w:color w:val="141823"/>
          <w:sz w:val="20"/>
          <w:szCs w:val="20"/>
        </w:rPr>
      </w:pPr>
      <w:ins w:id="34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-W</w:t>
        </w:r>
        <w:r w:rsidR="00320133">
          <w:rPr>
            <w:rFonts w:ascii="Helvetica" w:hAnsi="Helvetica"/>
            <w:color w:val="141823"/>
            <w:sz w:val="20"/>
            <w:szCs w:val="20"/>
          </w:rPr>
          <w:t>ell researched and recent content</w:t>
        </w:r>
      </w:ins>
      <w:ins w:id="347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to attract and keep visitor traffic</w:t>
        </w:r>
      </w:ins>
    </w:p>
    <w:p w:rsidR="00320133" w:rsidRPr="00320133" w:rsidRDefault="00320133">
      <w:pPr>
        <w:pStyle w:val="ListParagraph"/>
        <w:ind w:left="1134"/>
        <w:rPr>
          <w:ins w:id="348" w:author="Alan" w:date="2016-01-31T20:23:00Z"/>
        </w:rPr>
        <w:pPrChange w:id="349" w:author="Alan" w:date="2016-01-31T20:27:00Z">
          <w:pPr>
            <w:pBdr>
              <w:bottom w:val="single" w:sz="6" w:space="1" w:color="auto"/>
            </w:pBdr>
          </w:pPr>
        </w:pPrChange>
      </w:pPr>
    </w:p>
    <w:p w:rsidR="0029284F" w:rsidRDefault="0029284F">
      <w:pPr>
        <w:pBdr>
          <w:bottom w:val="single" w:sz="6" w:space="1" w:color="auto"/>
        </w:pBdr>
        <w:rPr>
          <w:ins w:id="350" w:author="Alan" w:date="2016-01-31T20:13:00Z"/>
        </w:rPr>
      </w:pPr>
      <w:ins w:id="351" w:author="Alan" w:date="2016-01-31T20:13:00Z">
        <w:r>
          <w:t>Wireframe</w:t>
        </w:r>
      </w:ins>
      <w:ins w:id="352" w:author="Alan" w:date="2016-02-14T19:44:00Z">
        <w:r w:rsidR="00D80BF5">
          <w:t xml:space="preserve">: Catalogue </w:t>
        </w:r>
      </w:ins>
      <w:ins w:id="353" w:author="Alan" w:date="2016-02-14T19:54:00Z">
        <w:r w:rsidR="00E161F1">
          <w:t xml:space="preserve">Detail </w:t>
        </w:r>
      </w:ins>
      <w:ins w:id="354" w:author="Alan" w:date="2016-02-14T19:44:00Z">
        <w:r w:rsidR="00D80BF5">
          <w:t>Page</w:t>
        </w:r>
      </w:ins>
    </w:p>
    <w:p w:rsidR="0029284F" w:rsidRDefault="00815B4C">
      <w:pPr>
        <w:jc w:val="right"/>
        <w:rPr>
          <w:ins w:id="355" w:author="autumn7" w:date="2016-01-31T23:06:00Z"/>
        </w:rPr>
        <w:pPrChange w:id="356" w:author="Alan" w:date="2016-01-31T20:31:00Z">
          <w:pPr/>
        </w:pPrChange>
      </w:pPr>
      <w:ins w:id="357" w:author="Alan" w:date="2016-01-31T20:31:00Z">
        <w:r>
          <w:t>Two Column Fluid</w:t>
        </w:r>
      </w:ins>
    </w:p>
    <w:p w:rsidR="007620BF" w:rsidDel="00D85120" w:rsidRDefault="007620BF">
      <w:pPr>
        <w:ind w:right="440"/>
        <w:rPr>
          <w:ins w:id="358" w:author="autumn7" w:date="2016-01-31T23:07:00Z"/>
          <w:moveFrom w:id="359" w:author="Alan" w:date="2016-02-22T14:58:00Z"/>
          <w:lang w:eastAsia="ja-JP"/>
        </w:rPr>
        <w:pPrChange w:id="360" w:author="autumn7" w:date="2016-01-31T23:06:00Z">
          <w:pPr/>
        </w:pPrChange>
      </w:pPr>
      <w:moveFromRangeStart w:id="361" w:author="Alan" w:date="2016-02-22T14:58:00Z" w:name="move443916459"/>
      <w:moveFrom w:id="362" w:author="Alan" w:date="2016-02-22T14:58:00Z">
        <w:ins w:id="363" w:author="autumn7" w:date="2016-01-31T23:07:00Z">
          <w:r w:rsidDel="00D85120">
            <w:rPr>
              <w:rFonts w:hint="eastAsia"/>
              <w:lang w:eastAsia="ja-JP"/>
            </w:rPr>
            <w:t>Page width: 800px</w:t>
          </w:r>
        </w:ins>
      </w:moveFrom>
    </w:p>
    <w:p w:rsidR="007620BF" w:rsidDel="00D85120" w:rsidRDefault="007620BF">
      <w:pPr>
        <w:ind w:right="440"/>
        <w:rPr>
          <w:ins w:id="364" w:author="autumn7" w:date="2016-01-31T23:07:00Z"/>
          <w:moveFrom w:id="365" w:author="Alan" w:date="2016-02-22T14:58:00Z"/>
          <w:lang w:eastAsia="ja-JP"/>
        </w:rPr>
        <w:pPrChange w:id="366" w:author="autumn7" w:date="2016-01-31T23:06:00Z">
          <w:pPr/>
        </w:pPrChange>
      </w:pPr>
      <w:moveFrom w:id="367" w:author="Alan" w:date="2016-02-22T14:58:00Z">
        <w:ins w:id="368" w:author="autumn7" w:date="2016-01-31T23:07:00Z">
          <w:r w:rsidDel="00D85120">
            <w:rPr>
              <w:lang w:eastAsia="ja-JP"/>
            </w:rPr>
            <w:t>Page height: free</w:t>
          </w:r>
        </w:ins>
      </w:moveFrom>
    </w:p>
    <w:p w:rsidR="007620BF" w:rsidDel="00D85120" w:rsidRDefault="007620BF">
      <w:pPr>
        <w:ind w:right="440"/>
        <w:rPr>
          <w:moveFrom w:id="369" w:author="Alan" w:date="2016-02-22T14:58:00Z"/>
          <w:lang w:eastAsia="ja-JP"/>
        </w:rPr>
        <w:pPrChange w:id="370" w:author="Alan" w:date="2016-02-22T14:57:00Z">
          <w:pPr/>
        </w:pPrChange>
      </w:pPr>
      <w:moveFrom w:id="371" w:author="Alan" w:date="2016-02-22T14:58:00Z">
        <w:ins w:id="372" w:author="autumn7" w:date="2016-01-31T23:07:00Z">
          <w:r w:rsidDel="00D85120">
            <w:rPr>
              <w:lang w:eastAsia="ja-JP"/>
            </w:rPr>
            <w:t xml:space="preserve">Color Scheme: </w:t>
          </w:r>
        </w:ins>
        <w:ins w:id="373" w:author="autumn7" w:date="2016-01-31T23:19:00Z">
          <w:r w:rsidR="00027F03" w:rsidDel="00D85120">
            <w:rPr>
              <w:lang w:eastAsia="ja-JP"/>
            </w:rPr>
            <w:t>#000000, #</w:t>
          </w:r>
        </w:ins>
        <w:ins w:id="374" w:author="autumn7" w:date="2016-01-31T23:20:00Z">
          <w:r w:rsidR="00027F03" w:rsidDel="00D85120">
            <w:rPr>
              <w:lang w:eastAsia="ja-JP"/>
            </w:rPr>
            <w:t xml:space="preserve">a9a9a9, </w:t>
          </w:r>
        </w:ins>
        <w:ins w:id="375" w:author="autumn7" w:date="2016-01-31T23:21:00Z">
          <w:r w:rsidR="002E22C1" w:rsidDel="00D85120">
            <w:rPr>
              <w:lang w:eastAsia="ja-JP"/>
            </w:rPr>
            <w:t>#ffffff</w:t>
          </w:r>
        </w:ins>
      </w:moveFrom>
    </w:p>
    <w:p w:rsidR="0029284F" w:rsidRDefault="002E22C1">
      <w:pPr>
        <w:ind w:right="440"/>
        <w:rPr>
          <w:ins w:id="376" w:author="Alan" w:date="2016-01-31T20:09:00Z"/>
          <w:lang w:eastAsia="ja-JP"/>
        </w:rPr>
        <w:pPrChange w:id="377" w:author="Alan" w:date="2016-02-22T14:57:00Z">
          <w:pPr/>
        </w:pPrChange>
      </w:pPr>
      <w:moveFrom w:id="378" w:author="Alan" w:date="2016-02-22T14:58:00Z">
        <w:ins w:id="379" w:author="autumn7" w:date="2016-01-31T23:47:00Z">
          <w:r w:rsidDel="00D85120">
            <w:rPr>
              <w:lang w:eastAsia="ja-JP"/>
            </w:rPr>
            <w:t xml:space="preserve">Our design will be good for </w:t>
          </w:r>
        </w:ins>
        <w:ins w:id="380" w:author="autumn7" w:date="2016-01-31T23:48:00Z">
          <w:r w:rsidDel="00D85120">
            <w:rPr>
              <w:lang w:eastAsia="ja-JP"/>
            </w:rPr>
            <w:t>practice</w:t>
          </w:r>
        </w:ins>
        <w:ins w:id="381" w:author="autumn7" w:date="2016-01-31T23:47:00Z">
          <w:r w:rsidDel="00D85120">
            <w:rPr>
              <w:lang w:eastAsia="ja-JP"/>
            </w:rPr>
            <w:t xml:space="preserve"> </w:t>
          </w:r>
        </w:ins>
        <w:ins w:id="382" w:author="autumn7" w:date="2016-01-31T23:48:00Z">
          <w:r w:rsidDel="00D85120">
            <w:rPr>
              <w:lang w:eastAsia="ja-JP"/>
            </w:rPr>
            <w:t>of floating box model design.</w:t>
          </w:r>
        </w:ins>
      </w:moveFrom>
      <w:moveFromRangeEnd w:id="361"/>
      <w:ins w:id="383" w:author="Alan" w:date="2016-01-31T20:09:00Z">
        <w:r w:rsidR="0029284F">
          <w:rPr>
            <w:noProof/>
            <w:lang w:eastAsia="ja-JP"/>
          </w:rPr>
          <w:drawing>
            <wp:inline distT="0" distB="0" distL="0" distR="0">
              <wp:extent cx="5520583" cy="5113057"/>
              <wp:effectExtent l="0" t="0" r="4445" b="0"/>
              <wp:docPr id="7" name="Picture 7" descr="https://scontent-sea1-1.xx.fbcdn.net/hphotos-xtp1/v/t34.0-12/12607305_819774224801464_1857821293_n.jpg?oh=ffc9e724824a881aa653ccf22c8aca07&amp;oe=56B0F0B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https://scontent-sea1-1.xx.fbcdn.net/hphotos-xtp1/v/t34.0-12/12607305_819774224801464_1857821293_n.jpg?oh=ffc9e724824a881aa653ccf22c8aca07&amp;oe=56B0F0B9"/>
                      <pic:cNvPicPr>
                        <a:picLocks noChangeAspect="1" noChangeArrowheads="1"/>
                      </pic:cNvPicPr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27449" cy="51194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29284F">
          <w:br w:type="page"/>
        </w:r>
      </w:ins>
    </w:p>
    <w:p w:rsidR="00F44EC1" w:rsidRDefault="00F44EC1" w:rsidP="00095227">
      <w:pPr>
        <w:pBdr>
          <w:bottom w:val="single" w:sz="6" w:space="1" w:color="auto"/>
        </w:pBdr>
        <w:rPr>
          <w:ins w:id="384" w:author="Alan" w:date="2016-02-14T20:58:00Z"/>
        </w:rPr>
      </w:pPr>
      <w:ins w:id="385" w:author="Alan" w:date="2016-02-14T20:58:00Z">
        <w:r>
          <w:lastRenderedPageBreak/>
          <w:t>Catalog Index</w:t>
        </w:r>
      </w:ins>
    </w:p>
    <w:p w:rsidR="00F44EC1" w:rsidRDefault="00F44EC1">
      <w:pPr>
        <w:jc w:val="right"/>
        <w:rPr>
          <w:ins w:id="386" w:author="Alan" w:date="2016-02-14T20:59:00Z"/>
        </w:rPr>
        <w:pPrChange w:id="387" w:author="Alan" w:date="2016-02-14T20:59:00Z">
          <w:pPr/>
        </w:pPrChange>
      </w:pPr>
      <w:ins w:id="388" w:author="Alan" w:date="2016-02-14T20:59:00Z">
        <w:r>
          <w:t>4 Column Fluid</w:t>
        </w:r>
      </w:ins>
    </w:p>
    <w:p w:rsidR="00F44EC1" w:rsidRDefault="00F44EC1" w:rsidP="00F44EC1">
      <w:pPr>
        <w:rPr>
          <w:ins w:id="389" w:author="Alan" w:date="2016-02-14T20:58:00Z"/>
        </w:rPr>
      </w:pPr>
      <w:ins w:id="390" w:author="Alan" w:date="2016-02-14T20:59:00Z">
        <w:r>
          <w:rPr>
            <w:noProof/>
            <w:lang w:eastAsia="ja-JP"/>
          </w:rPr>
          <w:drawing>
            <wp:inline distT="0" distB="0" distL="0" distR="0" wp14:anchorId="75BD55C6" wp14:editId="059502D2">
              <wp:extent cx="5943600" cy="3696335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696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91" w:author="Alan" w:date="2016-02-14T20:58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392" w:author="Alan" w:date="2016-01-31T20:07:00Z"/>
        </w:rPr>
      </w:pPr>
      <w:ins w:id="393" w:author="Alan" w:date="2016-01-31T20:09:00Z">
        <w:r>
          <w:lastRenderedPageBreak/>
          <w:t>Wireframe</w:t>
        </w:r>
      </w:ins>
      <w:ins w:id="394" w:author="Alan" w:date="2016-02-14T19:47:00Z">
        <w:r w:rsidR="00D80BF5">
          <w:t>: News page</w:t>
        </w:r>
      </w:ins>
    </w:p>
    <w:p w:rsidR="00815B4C" w:rsidRDefault="00815B4C">
      <w:pPr>
        <w:jc w:val="right"/>
        <w:rPr>
          <w:ins w:id="395" w:author="Alan" w:date="2016-01-31T20:31:00Z"/>
        </w:rPr>
        <w:pPrChange w:id="396" w:author="Alan" w:date="2016-01-31T20:31:00Z">
          <w:pPr/>
        </w:pPrChange>
      </w:pPr>
      <w:ins w:id="397" w:author="Alan" w:date="2016-01-31T20:31:00Z">
        <w:r>
          <w:t>One Column Fluid</w:t>
        </w:r>
      </w:ins>
    </w:p>
    <w:p w:rsidR="0029284F" w:rsidRDefault="0029284F">
      <w:pPr>
        <w:rPr>
          <w:ins w:id="398" w:author="Alan" w:date="2016-01-31T20:07:00Z"/>
        </w:rPr>
      </w:pPr>
      <w:ins w:id="399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6" name="Picture 6" descr="https://scontent-sea1-1.xx.fbcdn.net/hphotos-xtp1/v/t34.0-12/12648150_819785761466977_2107783645_n.jpg?oh=6f171b6bc227aeb3d7d07084c40785db&amp;oe=56B106A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https://scontent-sea1-1.xx.fbcdn.net/hphotos-xtp1/v/t34.0-12/12648150_819785761466977_2107783645_n.jpg?oh=6f171b6bc227aeb3d7d07084c40785db&amp;oe=56B106A9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00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01" w:author="Alan" w:date="2016-01-31T20:07:00Z"/>
        </w:rPr>
      </w:pPr>
      <w:ins w:id="402" w:author="Alan" w:date="2016-01-31T20:08:00Z">
        <w:r>
          <w:lastRenderedPageBreak/>
          <w:t>Wireframe</w:t>
        </w:r>
      </w:ins>
      <w:ins w:id="403" w:author="Alan" w:date="2016-02-14T19:45:00Z">
        <w:r w:rsidR="00D80BF5">
          <w:t>:</w:t>
        </w:r>
      </w:ins>
      <w:ins w:id="404" w:author="Alan" w:date="2016-02-14T19:55:00Z">
        <w:r w:rsidR="00E161F1">
          <w:t xml:space="preserve"> </w:t>
        </w:r>
      </w:ins>
      <w:ins w:id="405" w:author="Alan" w:date="2016-02-14T19:46:00Z">
        <w:r w:rsidR="00D80BF5">
          <w:t>Policy and Staff Page</w:t>
        </w:r>
      </w:ins>
    </w:p>
    <w:p w:rsidR="00815B4C" w:rsidRDefault="00815B4C">
      <w:pPr>
        <w:jc w:val="right"/>
        <w:rPr>
          <w:ins w:id="406" w:author="Alan" w:date="2016-01-31T20:32:00Z"/>
        </w:rPr>
        <w:pPrChange w:id="407" w:author="Alan" w:date="2016-01-31T20:32:00Z">
          <w:pPr/>
        </w:pPrChange>
      </w:pPr>
      <w:ins w:id="408" w:author="Alan" w:date="2016-01-31T20:32:00Z">
        <w:r>
          <w:t>Two Column Fluid</w:t>
        </w:r>
      </w:ins>
    </w:p>
    <w:p w:rsidR="0029284F" w:rsidRDefault="0029284F">
      <w:pPr>
        <w:rPr>
          <w:ins w:id="409" w:author="Alan" w:date="2016-01-31T20:07:00Z"/>
        </w:rPr>
      </w:pPr>
      <w:ins w:id="410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5" name="Picture 5" descr="https://scontent-sea1-1.xx.fbcdn.net/hphotos-xfa1/v/t34.0-12/12584056_819795178132702_1961819224_n.jpg?oh=6247fdb916d5ecae503bffa6248dcc25&amp;oe=56B0ACB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s://scontent-sea1-1.xx.fbcdn.net/hphotos-xfa1/v/t34.0-12/12584056_819795178132702_1961819224_n.jpg?oh=6247fdb916d5ecae503bffa6248dcc25&amp;oe=56B0ACBF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11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12" w:author="Alan" w:date="2016-01-31T20:07:00Z"/>
        </w:rPr>
      </w:pPr>
      <w:ins w:id="413" w:author="Alan" w:date="2016-01-31T20:07:00Z">
        <w:r>
          <w:lastRenderedPageBreak/>
          <w:t>Wireframe</w:t>
        </w:r>
      </w:ins>
      <w:ins w:id="414" w:author="Alan" w:date="2016-02-14T19:49:00Z">
        <w:r w:rsidR="00E161F1">
          <w:t>: Top</w:t>
        </w:r>
        <w:r w:rsidR="00D80BF5">
          <w:t xml:space="preserve"> Page</w:t>
        </w:r>
      </w:ins>
    </w:p>
    <w:p w:rsidR="00815B4C" w:rsidRDefault="00815B4C">
      <w:pPr>
        <w:jc w:val="right"/>
        <w:rPr>
          <w:ins w:id="415" w:author="Alan" w:date="2016-01-31T20:33:00Z"/>
        </w:rPr>
        <w:pPrChange w:id="416" w:author="Alan" w:date="2016-01-31T20:33:00Z">
          <w:pPr/>
        </w:pPrChange>
      </w:pPr>
      <w:ins w:id="417" w:author="Alan" w:date="2016-01-31T20:33:00Z">
        <w:r>
          <w:t>Three Column Fluid</w:t>
        </w:r>
      </w:ins>
    </w:p>
    <w:p w:rsidR="0029284F" w:rsidRDefault="00F44EC1">
      <w:pPr>
        <w:rPr>
          <w:ins w:id="418" w:author="Alan" w:date="2016-01-31T20:07:00Z"/>
        </w:rPr>
      </w:pPr>
      <w:ins w:id="419" w:author="Alan" w:date="2016-02-14T21:01:00Z">
        <w:r w:rsidRPr="00E161F1">
          <w:rPr>
            <w:noProof/>
            <w:lang w:eastAsia="ja-JP"/>
          </w:rPr>
          <w:drawing>
            <wp:inline distT="0" distB="0" distL="0" distR="0" wp14:anchorId="04C4DAC6" wp14:editId="0F098917">
              <wp:extent cx="4749553" cy="3562165"/>
              <wp:effectExtent l="0" t="0" r="0" b="635"/>
              <wp:docPr id="10" name="Picture 10" descr="C:\Users\Alan\Desktop\indexto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lan\Desktop\indextop.jpg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1844" cy="35638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20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21" w:author="Alan" w:date="2016-01-31T20:05:00Z"/>
        </w:rPr>
      </w:pPr>
      <w:ins w:id="422" w:author="Alan" w:date="2016-01-31T20:06:00Z">
        <w:r>
          <w:lastRenderedPageBreak/>
          <w:t>Wireframe</w:t>
        </w:r>
      </w:ins>
      <w:ins w:id="423" w:author="Alan" w:date="2016-02-14T19:50:00Z">
        <w:r w:rsidR="00D80BF5">
          <w:t>: Registration Page</w:t>
        </w:r>
      </w:ins>
    </w:p>
    <w:p w:rsidR="00815B4C" w:rsidRDefault="00815B4C">
      <w:pPr>
        <w:jc w:val="right"/>
        <w:rPr>
          <w:ins w:id="424" w:author="Alan" w:date="2016-01-31T20:33:00Z"/>
        </w:rPr>
        <w:pPrChange w:id="425" w:author="Alan" w:date="2016-01-31T20:33:00Z">
          <w:pPr/>
        </w:pPrChange>
      </w:pPr>
      <w:ins w:id="426" w:author="Alan" w:date="2016-01-31T20:33:00Z">
        <w:r>
          <w:t>One Column Fluid</w:t>
        </w:r>
      </w:ins>
    </w:p>
    <w:p w:rsidR="0029284F" w:rsidRDefault="0029284F">
      <w:pPr>
        <w:rPr>
          <w:ins w:id="427" w:author="Alan" w:date="2016-01-31T20:05:00Z"/>
        </w:rPr>
      </w:pPr>
      <w:ins w:id="428" w:author="Alan" w:date="2016-01-31T20:07:00Z">
        <w:r w:rsidRPr="0029284F"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3" name="Picture 3" descr="https://scontent-sea1-1.xx.fbcdn.net/hphotos-xft1/v/t35.0-12/12633378_821470351298518_555235325_o.jpg?oh=dfcc410c6b9921f1797d4c7908663324&amp;oe=56B0DC6C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scontent-sea1-1.xx.fbcdn.net/hphotos-xft1/v/t35.0-12/12633378_821470351298518_555235325_o.jpg?oh=dfcc410c6b9921f1797d4c7908663324&amp;oe=56B0DC6C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29" w:author="Alan" w:date="2016-01-31T20:05:00Z">
        <w:r>
          <w:br w:type="page"/>
        </w:r>
      </w:ins>
    </w:p>
    <w:p w:rsidR="00D80BF5" w:rsidRDefault="00D80BF5" w:rsidP="00095227">
      <w:pPr>
        <w:pBdr>
          <w:bottom w:val="single" w:sz="6" w:space="1" w:color="auto"/>
        </w:pBdr>
        <w:rPr>
          <w:ins w:id="430" w:author="Alan" w:date="2016-02-14T19:50:00Z"/>
        </w:rPr>
      </w:pPr>
      <w:ins w:id="431" w:author="Alan" w:date="2016-02-14T19:50:00Z">
        <w:r>
          <w:lastRenderedPageBreak/>
          <w:t>Wireframe: Thank you page</w:t>
        </w:r>
      </w:ins>
    </w:p>
    <w:p w:rsidR="00095227" w:rsidRDefault="00D80BF5" w:rsidP="00095227">
      <w:pPr>
        <w:rPr>
          <w:ins w:id="432" w:author="Alan" w:date="2016-01-29T00:21:00Z"/>
        </w:rPr>
      </w:pPr>
      <w:ins w:id="433" w:author="Alan" w:date="2016-02-14T19:51:00Z">
        <w:r w:rsidRPr="00D80BF5"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9" name="Picture 9" descr="C:\Users\Alan\Desktop\thankyou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lan\Desktop\thankyou.jpg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34" w:author="Alan" w:date="2016-02-14T19:50:00Z">
        <w:r>
          <w:br w:type="page"/>
        </w:r>
      </w:ins>
    </w:p>
    <w:p w:rsidR="002E22C1" w:rsidRDefault="002E22C1">
      <w:pPr>
        <w:rPr>
          <w:ins w:id="435" w:author="autumn7" w:date="2016-01-31T23:44:00Z"/>
        </w:rPr>
      </w:pPr>
    </w:p>
    <w:p w:rsidR="00095227" w:rsidDel="00D85120" w:rsidRDefault="002E22C1">
      <w:pPr>
        <w:pBdr>
          <w:bottom w:val="single" w:sz="4" w:space="1" w:color="auto"/>
        </w:pBdr>
        <w:rPr>
          <w:del w:id="436" w:author="Alan" w:date="2016-02-22T14:54:00Z"/>
        </w:rPr>
        <w:pPrChange w:id="437" w:author="autumn7" w:date="2016-01-31T23:44:00Z">
          <w:pPr/>
        </w:pPrChange>
      </w:pPr>
      <w:ins w:id="438" w:author="autumn7" w:date="2016-01-31T23:44:00Z">
        <w:r>
          <w:rPr>
            <w:lang w:eastAsia="ja-JP"/>
          </w:rPr>
          <w:t>Print Layout</w:t>
        </w:r>
      </w:ins>
    </w:p>
    <w:p w:rsidR="00D85120" w:rsidRDefault="00D85120">
      <w:pPr>
        <w:pBdr>
          <w:bottom w:val="single" w:sz="6" w:space="1" w:color="auto"/>
        </w:pBdr>
        <w:rPr>
          <w:ins w:id="439" w:author="Alan" w:date="2016-02-22T14:54:00Z"/>
        </w:rPr>
        <w:pPrChange w:id="440" w:author="autumn7" w:date="2016-01-31T23:44:00Z">
          <w:pPr/>
        </w:pPrChange>
      </w:pPr>
    </w:p>
    <w:p w:rsidR="002E22C1" w:rsidRDefault="002E22C1">
      <w:pPr>
        <w:pBdr>
          <w:bottom w:val="single" w:sz="4" w:space="1" w:color="auto"/>
        </w:pBdr>
        <w:rPr>
          <w:ins w:id="441" w:author="autumn7" w:date="2016-01-31T23:45:00Z"/>
          <w:lang w:eastAsia="ja-JP"/>
        </w:rPr>
        <w:pPrChange w:id="442" w:author="autumn7" w:date="2016-01-31T23:44:00Z">
          <w:pPr/>
        </w:pPrChange>
      </w:pPr>
      <w:ins w:id="443" w:author="autumn7" w:date="2016-01-31T23:45:00Z">
        <w:r>
          <w:rPr>
            <w:rFonts w:hint="eastAsia"/>
            <w:lang w:eastAsia="ja-JP"/>
          </w:rPr>
          <w:t>Index</w:t>
        </w:r>
      </w:ins>
    </w:p>
    <w:p w:rsidR="002E22C1" w:rsidRDefault="002E22C1">
      <w:pPr>
        <w:pBdr>
          <w:bottom w:val="single" w:sz="4" w:space="1" w:color="auto"/>
        </w:pBdr>
        <w:rPr>
          <w:ins w:id="444" w:author="Alan" w:date="2016-01-29T00:20:00Z"/>
        </w:rPr>
        <w:pPrChange w:id="445" w:author="autumn7" w:date="2016-01-31T23:44:00Z">
          <w:pPr/>
        </w:pPrChange>
      </w:pPr>
      <w:ins w:id="446" w:author="autumn7" w:date="2016-01-31T23:45:00Z">
        <w:r>
          <w:rPr>
            <w:noProof/>
            <w:lang w:eastAsia="ja-JP"/>
          </w:rPr>
          <w:drawing>
            <wp:inline distT="0" distB="0" distL="0" distR="0">
              <wp:extent cx="5943600" cy="2380615"/>
              <wp:effectExtent l="0" t="0" r="0" b="63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B7861B2.tmp"/>
                      <pic:cNvPicPr/>
                    </pic:nvPicPr>
                    <pic:blipFill>
                      <a:blip r:embed="rId3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380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E22C1" w:rsidRDefault="002E22C1">
      <w:pPr>
        <w:pBdr>
          <w:bottom w:val="single" w:sz="6" w:space="1" w:color="auto"/>
        </w:pBdr>
        <w:rPr>
          <w:ins w:id="447" w:author="autumn7" w:date="2016-01-31T23:45:00Z"/>
        </w:rPr>
      </w:pPr>
    </w:p>
    <w:p w:rsidR="002E22C1" w:rsidRDefault="002E22C1">
      <w:pPr>
        <w:pBdr>
          <w:bottom w:val="single" w:sz="6" w:space="1" w:color="auto"/>
        </w:pBdr>
        <w:rPr>
          <w:ins w:id="448" w:author="autumn7" w:date="2016-01-31T23:45:00Z"/>
        </w:rPr>
      </w:pPr>
    </w:p>
    <w:p w:rsidR="002274F3" w:rsidRDefault="0070608F">
      <w:pPr>
        <w:pBdr>
          <w:bottom w:val="single" w:sz="6" w:space="1" w:color="auto"/>
        </w:pBdr>
      </w:pPr>
      <w:r>
        <w:t xml:space="preserve">COMP1536 Website Development </w:t>
      </w:r>
      <w:r w:rsidRPr="0070608F">
        <w:t>Project</w:t>
      </w:r>
      <w:ins w:id="449" w:author="Alan" w:date="2016-02-22T15:02:00Z">
        <w:r w:rsidR="00D85120">
          <w:t>: Milestone 1</w:t>
        </w:r>
      </w:ins>
    </w:p>
    <w:p w:rsidR="0070608F" w:rsidRDefault="00815B4C" w:rsidP="0070608F">
      <w:pPr>
        <w:jc w:val="right"/>
      </w:pPr>
      <w:ins w:id="450" w:author="Alan" w:date="2016-01-31T20:30:00Z">
        <w:r>
          <w:t xml:space="preserve">Revised </w:t>
        </w:r>
      </w:ins>
      <w:r w:rsidR="0070608F">
        <w:t>Project Proposal</w:t>
      </w:r>
    </w:p>
    <w:p w:rsidR="0070608F" w:rsidRDefault="0070608F" w:rsidP="0070608F">
      <w:pPr>
        <w:jc w:val="right"/>
      </w:pPr>
    </w:p>
    <w:p w:rsidR="0070608F" w:rsidRDefault="0070608F" w:rsidP="0070608F">
      <w:pPr>
        <w:pBdr>
          <w:bottom w:val="single" w:sz="6" w:space="1" w:color="auto"/>
        </w:pBdr>
      </w:pPr>
      <w:r>
        <w:t>Purpose, needs served</w:t>
      </w:r>
    </w:p>
    <w:p w:rsidR="0070608F" w:rsidRDefault="0070608F" w:rsidP="0070608F">
      <w:r>
        <w:t>The purpose of our website is to deliver up to da</w:t>
      </w:r>
      <w:r w:rsidR="00E26294">
        <w:t>te and interesting PC gaming news</w:t>
      </w:r>
      <w:r>
        <w:t xml:space="preserve">, </w:t>
      </w:r>
      <w:r w:rsidR="00E26294">
        <w:t xml:space="preserve">PC </w:t>
      </w:r>
      <w:r>
        <w:t>game reviews and coverage of the latest releases.</w:t>
      </w:r>
      <w:r w:rsidR="001D29B3">
        <w:t xml:space="preserve"> Our website will serve the needs of gamers who </w:t>
      </w:r>
      <w:r w:rsidR="00E26294">
        <w:t>want coverage of</w:t>
      </w:r>
      <w:r>
        <w:t xml:space="preserve"> the latest games and d</w:t>
      </w:r>
      <w:r w:rsidR="001D29B3">
        <w:t>iverse</w:t>
      </w:r>
      <w:r>
        <w:t xml:space="preserve"> viewpoints on new developments</w:t>
      </w:r>
      <w:r w:rsidR="00E26294">
        <w:t xml:space="preserve"> in the industry</w:t>
      </w:r>
      <w:r>
        <w:t>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Goals</w:t>
      </w:r>
    </w:p>
    <w:p w:rsidR="001D29B3" w:rsidRDefault="001D29B3" w:rsidP="0070608F">
      <w:r>
        <w:t>Communication and c</w:t>
      </w:r>
      <w:r w:rsidR="007C79C4">
        <w:t>ommunity. We want to create a community for gamers and provide them with important and relevant information from the gaming industry as a service.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Target Audience</w:t>
      </w:r>
    </w:p>
    <w:p w:rsidR="001D29B3" w:rsidRDefault="001D29B3" w:rsidP="0070608F">
      <w:r>
        <w:t>This website will be built for those</w:t>
      </w:r>
      <w:r w:rsidR="007C79C4">
        <w:t xml:space="preserve"> who are</w:t>
      </w:r>
      <w:r>
        <w:t xml:space="preserve"> in the 18 and older</w:t>
      </w:r>
      <w:r w:rsidR="007C79C4">
        <w:t xml:space="preserve"> age group, and read English proficiently.</w:t>
      </w:r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Accomplishments Needed</w:t>
      </w:r>
    </w:p>
    <w:p w:rsidR="007C79C4" w:rsidRDefault="007C79C4" w:rsidP="0070608F">
      <w:r>
        <w:t xml:space="preserve">The website needs to provide up to date material in the </w:t>
      </w:r>
      <w:r w:rsidR="00E26294">
        <w:t xml:space="preserve">PC </w:t>
      </w:r>
      <w:r>
        <w:t>gaming indust</w:t>
      </w:r>
      <w:r w:rsidR="00E26294">
        <w:t>ry in a form accessible from both computers and mobile devices</w:t>
      </w:r>
      <w:r>
        <w:t>. I</w:t>
      </w:r>
      <w:ins w:id="451" w:author="Alan" w:date="2016-01-27T16:55:00Z">
        <w:r w:rsidR="004C0754">
          <w:t xml:space="preserve">n addition, it </w:t>
        </w:r>
      </w:ins>
      <w:del w:id="452" w:author="Alan" w:date="2016-01-27T16:54:00Z">
        <w:r w:rsidDel="004C0754">
          <w:delText xml:space="preserve">t also </w:delText>
        </w:r>
      </w:del>
      <w:r>
        <w:t>must provide a platform for visitors to interact and form a community.</w:t>
      </w:r>
      <w:ins w:id="453" w:author="Alan" w:date="2016-01-27T16:53:00Z">
        <w:r w:rsidR="004C0754">
          <w:t xml:space="preserve"> Finally, the website </w:t>
        </w:r>
      </w:ins>
      <w:ins w:id="454" w:author="Alan" w:date="2016-01-27T17:00:00Z">
        <w:r w:rsidR="00D87855">
          <w:t xml:space="preserve">must </w:t>
        </w:r>
      </w:ins>
      <w:ins w:id="455" w:author="Alan" w:date="2016-01-27T16:55:00Z">
        <w:r w:rsidR="00D87855">
          <w:t xml:space="preserve">also </w:t>
        </w:r>
        <w:r w:rsidR="004C0754">
          <w:t xml:space="preserve">have a </w:t>
        </w:r>
        <w:r w:rsidR="00D87855">
          <w:t>visually appealing design balancing selected images with our chosen colour scheme.</w:t>
        </w:r>
      </w:ins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Content</w:t>
      </w:r>
    </w:p>
    <w:p w:rsidR="007C79C4" w:rsidRDefault="007C79C4" w:rsidP="0070608F">
      <w:r>
        <w:t xml:space="preserve">The website will </w:t>
      </w:r>
      <w:ins w:id="456" w:author="Alan" w:date="2016-01-27T16:44:00Z">
        <w:r w:rsidR="00533EB9">
          <w:t xml:space="preserve">be </w:t>
        </w:r>
      </w:ins>
      <w:ins w:id="457" w:author="Alan" w:date="2016-01-27T16:45:00Z">
        <w:r w:rsidR="004C0754">
          <w:t xml:space="preserve">structured as a game catalogue. </w:t>
        </w:r>
      </w:ins>
      <w:ins w:id="458" w:author="Alan" w:date="2016-01-27T16:46:00Z">
        <w:r w:rsidR="004C0754">
          <w:t xml:space="preserve">Related news, reviews, forums and media will be placed into the pages that </w:t>
        </w:r>
      </w:ins>
      <w:ins w:id="459" w:author="Alan" w:date="2016-01-27T16:47:00Z">
        <w:r w:rsidR="004C0754">
          <w:t xml:space="preserve">each </w:t>
        </w:r>
      </w:ins>
      <w:ins w:id="460" w:author="Alan" w:date="2016-01-27T16:46:00Z">
        <w:r w:rsidR="004C0754">
          <w:t>catalogue</w:t>
        </w:r>
      </w:ins>
      <w:ins w:id="461" w:author="Alan" w:date="2016-01-27T16:47:00Z">
        <w:r w:rsidR="004C0754">
          <w:t xml:space="preserve"> entry</w:t>
        </w:r>
      </w:ins>
      <w:ins w:id="462" w:author="Alan" w:date="2016-01-27T16:46:00Z">
        <w:r w:rsidR="004C0754">
          <w:t xml:space="preserve"> is linked to. </w:t>
        </w:r>
      </w:ins>
      <w:ins w:id="463" w:author="Alan" w:date="2016-01-27T16:47:00Z">
        <w:r w:rsidR="004C0754">
          <w:t>We will also have separate pages that link from the index for our privacy and policies page and for user registration</w:t>
        </w:r>
      </w:ins>
      <w:ins w:id="464" w:author="Alan" w:date="2016-01-27T16:48:00Z">
        <w:r w:rsidR="004C0754">
          <w:t xml:space="preserve"> process.</w:t>
        </w:r>
      </w:ins>
      <w:ins w:id="465" w:author="Alan" w:date="2016-01-27T16:49:00Z">
        <w:r w:rsidR="004C0754">
          <w:t xml:space="preserve"> </w:t>
        </w:r>
      </w:ins>
      <w:del w:id="466" w:author="Alan" w:date="2016-01-27T16:44:00Z">
        <w:r w:rsidDel="00533EB9">
          <w:delText>include text-based articles, screenshot images, and embedded videos of trailers.</w:delText>
        </w:r>
      </w:del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Success Factors</w:t>
      </w:r>
    </w:p>
    <w:p w:rsidR="007C79C4" w:rsidRDefault="007C79C4" w:rsidP="0070608F">
      <w:r>
        <w:t>Retaining and growing a community, and good presentation of information will be the main factors for success.</w:t>
      </w:r>
    </w:p>
    <w:p w:rsidR="007C79C4" w:rsidRDefault="007C79C4" w:rsidP="0070608F"/>
    <w:p w:rsidR="007C79C4" w:rsidDel="00095227" w:rsidRDefault="007C79C4" w:rsidP="0070608F">
      <w:pPr>
        <w:pBdr>
          <w:bottom w:val="single" w:sz="6" w:space="1" w:color="auto"/>
        </w:pBdr>
        <w:rPr>
          <w:del w:id="467" w:author="Alan" w:date="2016-01-29T00:21:00Z"/>
        </w:rPr>
      </w:pPr>
      <w:r>
        <w:t xml:space="preserve">Similar Websites </w:t>
      </w:r>
      <w:ins w:id="468" w:author="Alan" w:date="2016-01-27T16:43:00Z">
        <w:r w:rsidR="00533EB9">
          <w:t>a</w:t>
        </w:r>
      </w:ins>
      <w:del w:id="469" w:author="Alan" w:date="2016-01-27T16:43:00Z">
        <w:r w:rsidDel="00533EB9">
          <w:delText>A</w:delText>
        </w:r>
      </w:del>
      <w:r>
        <w:t>nd Critique</w:t>
      </w:r>
    </w:p>
    <w:p w:rsidR="007C79C4" w:rsidRDefault="003E1392">
      <w:pPr>
        <w:pBdr>
          <w:bottom w:val="single" w:sz="6" w:space="1" w:color="auto"/>
        </w:pBdr>
        <w:pPrChange w:id="470" w:author="Alan" w:date="2016-01-29T00:21:00Z">
          <w:pPr/>
        </w:pPrChange>
      </w:pPr>
      <w:r>
        <w:t>Ign, Gamespot and Kotaku are sites that are similar to our project. We like the websites listed, and hope to design ours to a similar level.</w:t>
      </w:r>
    </w:p>
    <w:p w:rsidR="003E1392" w:rsidRDefault="003E1392" w:rsidP="0070608F"/>
    <w:p w:rsidR="004C0754" w:rsidRDefault="003E1392" w:rsidP="0070608F">
      <w:pPr>
        <w:pBdr>
          <w:bottom w:val="single" w:sz="6" w:space="1" w:color="auto"/>
        </w:pBdr>
      </w:pPr>
      <w:r>
        <w:t>Functional Requirements</w:t>
      </w:r>
    </w:p>
    <w:p w:rsidR="003E1392" w:rsidRDefault="00001D76" w:rsidP="0070608F">
      <w:r>
        <w:t>We will hav</w:t>
      </w:r>
      <w:ins w:id="471" w:author="Alan" w:date="2016-01-27T16:52:00Z">
        <w:r w:rsidR="004C0754">
          <w:t>e</w:t>
        </w:r>
      </w:ins>
      <w:del w:id="472" w:author="Alan" w:date="2016-01-27T16:52:00Z">
        <w:r w:rsidDel="004C0754">
          <w:delText>e</w:delText>
        </w:r>
      </w:del>
      <w:r>
        <w:t xml:space="preserve"> registration forms on our website for our forum. A list will also be made to organize </w:t>
      </w:r>
      <w:r w:rsidR="00E26294">
        <w:t xml:space="preserve">PC </w:t>
      </w:r>
      <w:r>
        <w:t>game titles we discuss on our site.</w:t>
      </w:r>
    </w:p>
    <w:p w:rsidR="00001D76" w:rsidRDefault="00001D76" w:rsidP="0070608F"/>
    <w:p w:rsidR="004C0754" w:rsidRDefault="00001D76" w:rsidP="0070608F">
      <w:pPr>
        <w:pBdr>
          <w:bottom w:val="single" w:sz="6" w:space="1" w:color="auto"/>
        </w:pBdr>
      </w:pPr>
      <w:r>
        <w:t>Work-plan</w:t>
      </w:r>
    </w:p>
    <w:p w:rsidR="008538C4" w:rsidRDefault="00001D76" w:rsidP="0070608F">
      <w:r>
        <w:t>We will be meeting during school breaks, and online through social networking applications</w:t>
      </w:r>
      <w:ins w:id="473" w:author="Alan" w:date="2016-01-27T16:51:00Z">
        <w:r w:rsidR="004C0754">
          <w:t xml:space="preserve"> as needed</w:t>
        </w:r>
      </w:ins>
      <w:r>
        <w:t>.</w:t>
      </w:r>
      <w:r w:rsidR="008538C4">
        <w:t xml:space="preserve"> </w:t>
      </w:r>
      <w:r>
        <w:t xml:space="preserve"> </w:t>
      </w:r>
      <w:r w:rsidR="008538C4">
        <w:t xml:space="preserve">Our meeting schedule is outlined in the table below. </w:t>
      </w:r>
    </w:p>
    <w:p w:rsidR="00001D76" w:rsidRDefault="00001D76" w:rsidP="0070608F">
      <w:r>
        <w:t>We will meet deadlines by maintaining communications, developing our skills diligently, and sharing our knowledge, experience and time to complete assigned tasks whenever necessary.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Sunday</w:t>
            </w: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Monday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Tuesday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Wednesday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Thursday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Friday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Saturday</w:t>
            </w:r>
          </w:p>
        </w:tc>
      </w:tr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12:30 PM-3:30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1:30 PM-2:30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Starting 2:30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11:30 PM-12:30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</w:tr>
    </w:tbl>
    <w:p w:rsidR="00001D76" w:rsidDel="00095227" w:rsidRDefault="00001D76" w:rsidP="0070608F">
      <w:pPr>
        <w:rPr>
          <w:del w:id="474" w:author="Alan" w:date="2016-01-29T00:21:00Z"/>
        </w:rPr>
      </w:pPr>
    </w:p>
    <w:p w:rsidR="004C0754" w:rsidRDefault="004C0754" w:rsidP="0070608F">
      <w:pPr>
        <w:pBdr>
          <w:bottom w:val="single" w:sz="6" w:space="1" w:color="auto"/>
        </w:pBdr>
        <w:rPr>
          <w:ins w:id="475" w:author="Alan" w:date="2016-01-27T16:51:00Z"/>
        </w:rPr>
      </w:pPr>
    </w:p>
    <w:p w:rsidR="00533EB9" w:rsidDel="00095227" w:rsidRDefault="00533EB9" w:rsidP="0070608F">
      <w:pPr>
        <w:pBdr>
          <w:bottom w:val="single" w:sz="6" w:space="1" w:color="auto"/>
        </w:pBdr>
        <w:rPr>
          <w:del w:id="476" w:author="Alan" w:date="2016-01-29T00:21:00Z"/>
        </w:rPr>
      </w:pPr>
      <w:del w:id="477" w:author="Alan" w:date="2016-01-29T00:21:00Z">
        <w:r w:rsidDel="00095227">
          <w:delText>Sitemap</w:delText>
        </w:r>
      </w:del>
    </w:p>
    <w:p w:rsidR="00533EB9" w:rsidDel="00533EB9" w:rsidRDefault="00533EB9" w:rsidP="0070608F">
      <w:pPr>
        <w:rPr>
          <w:del w:id="478" w:author="Alan" w:date="2016-01-27T16:43:00Z"/>
        </w:rPr>
      </w:pPr>
      <w:del w:id="479" w:author="Alan" w:date="2016-01-27T16:43:00Z">
        <w:r w:rsidDel="00533EB9">
          <w:delText>---</w:delText>
        </w:r>
      </w:del>
    </w:p>
    <w:p w:rsidR="00533EB9" w:rsidDel="00095227" w:rsidRDefault="00533EB9" w:rsidP="0070608F">
      <w:pPr>
        <w:rPr>
          <w:del w:id="480" w:author="Alan" w:date="2016-01-29T00:21:00Z"/>
        </w:rPr>
      </w:pPr>
    </w:p>
    <w:p w:rsidR="00533EB9" w:rsidDel="00095227" w:rsidRDefault="00533EB9" w:rsidP="0070608F">
      <w:pPr>
        <w:rPr>
          <w:del w:id="481" w:author="Alan" w:date="2016-01-29T00:21:00Z"/>
        </w:rPr>
      </w:pPr>
      <w:del w:id="482" w:author="Alan" w:date="2016-01-29T00:21:00Z">
        <w:r w:rsidRPr="00533EB9" w:rsidDel="00095227">
          <w:rPr>
            <w:noProof/>
            <w:lang w:eastAsia="ja-JP"/>
          </w:rPr>
          <w:drawing>
            <wp:inline distT="0" distB="0" distL="0" distR="0">
              <wp:extent cx="5943600" cy="4145821"/>
              <wp:effectExtent l="0" t="0" r="0" b="762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8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79C4" w:rsidDel="00095227" w:rsidRDefault="007C79C4" w:rsidP="0070608F">
      <w:pPr>
        <w:rPr>
          <w:del w:id="483" w:author="Alan" w:date="2016-01-29T00:21:00Z"/>
        </w:rPr>
      </w:pPr>
    </w:p>
    <w:p w:rsidR="007C79C4" w:rsidRDefault="007C79C4" w:rsidP="0070608F"/>
    <w:p w:rsidR="007C79C4" w:rsidRDefault="007C79C4" w:rsidP="0070608F"/>
    <w:p w:rsidR="0070608F" w:rsidRDefault="0070608F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AB Test</w:t>
      </w:r>
    </w:p>
    <w:p w:rsidR="003E3A81" w:rsidRDefault="003E3A81" w:rsidP="0070608F"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64A6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>
      <w:pPr>
        <w:rPr>
          <w:lang w:eastAsia="ja-JP"/>
        </w:rPr>
      </w:pPr>
      <w:r>
        <w:rPr>
          <w:lang w:eastAsia="ja-JP"/>
        </w:rPr>
        <w:t>Background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94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64A08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647B43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noProof/>
          <w:lang w:eastAsia="ja-JP"/>
        </w:rPr>
      </w:pPr>
      <w:r>
        <w:rPr>
          <w:noProof/>
          <w:lang w:eastAsia="ja-JP"/>
        </w:rPr>
        <w:t>B</w:t>
      </w:r>
      <w:r>
        <w:rPr>
          <w:rFonts w:hint="eastAsia"/>
          <w:noProof/>
          <w:lang w:eastAsia="ja-JP"/>
        </w:rPr>
        <w:t xml:space="preserve">ackground </w:t>
      </w:r>
      <w:r>
        <w:rPr>
          <w:noProof/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103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64C2AE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75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642613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74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4201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6016A7" w:rsidRDefault="006016A7" w:rsidP="0070608F"/>
    <w:p w:rsidR="006016A7" w:rsidRDefault="006016A7" w:rsidP="0070608F"/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6016A7" w:rsidRDefault="006016A7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2890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64B04C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ackgournd </w:t>
      </w:r>
      <w:r>
        <w:rPr>
          <w:lang w:eastAsia="ja-JP"/>
        </w:rPr>
        <w:t>no image</w:t>
      </w:r>
    </w:p>
    <w:p w:rsidR="006016A7" w:rsidRDefault="006016A7" w:rsidP="0070608F">
      <w:r>
        <w:rPr>
          <w:noProof/>
          <w:lang w:eastAsia="ja-JP"/>
        </w:rPr>
        <w:drawing>
          <wp:inline distT="0" distB="0" distL="0" distR="0">
            <wp:extent cx="5943600" cy="2868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64F40E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3E3A81" w:rsidRDefault="003E3A81" w:rsidP="0070608F">
      <w:r>
        <w:t>Background image should be used on all web pages.</w:t>
      </w:r>
    </w:p>
    <w:p w:rsidR="00437B0A" w:rsidRDefault="00437B0A" w:rsidP="0070608F">
      <w:pPr>
        <w:rPr>
          <w:ins w:id="484" w:author="Alan Chow" w:date="2016-02-15T07:49:00Z"/>
        </w:rPr>
      </w:pPr>
    </w:p>
    <w:p w:rsidR="00437B0A" w:rsidRDefault="00437B0A">
      <w:pPr>
        <w:rPr>
          <w:ins w:id="485" w:author="Alan Chow" w:date="2016-02-15T07:49:00Z"/>
        </w:rPr>
      </w:pPr>
      <w:ins w:id="486" w:author="Alan Chow" w:date="2016-02-15T07:49:00Z">
        <w:r>
          <w:br w:type="page"/>
        </w:r>
      </w:ins>
    </w:p>
    <w:p w:rsidR="003E3A81" w:rsidRDefault="00437B0A" w:rsidP="0070608F">
      <w:pPr>
        <w:rPr>
          <w:ins w:id="487" w:author="Alan Chow" w:date="2016-02-15T07:49:00Z"/>
        </w:rPr>
      </w:pPr>
      <w:ins w:id="488" w:author="Alan Chow" w:date="2016-02-15T07:49:00Z">
        <w:r>
          <w:lastRenderedPageBreak/>
          <w:t>Our current work can be viewed at this url:</w:t>
        </w:r>
      </w:ins>
    </w:p>
    <w:p w:rsidR="00437B0A" w:rsidRDefault="00437B0A" w:rsidP="0070608F">
      <w:pPr>
        <w:rPr>
          <w:ins w:id="489" w:author="Alan Chow" w:date="2016-02-15T07:49:00Z"/>
        </w:rPr>
      </w:pPr>
      <w:ins w:id="490" w:author="Alan Chow" w:date="2016-02-15T07:49:00Z">
        <w:r>
          <w:fldChar w:fldCharType="begin"/>
        </w:r>
        <w:r>
          <w:instrText xml:space="preserve"> HYPERLINK "</w:instrText>
        </w:r>
        <w:r w:rsidRPr="00437B0A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B809BD">
          <w:rPr>
            <w:rStyle w:val="Hyperlink"/>
          </w:rPr>
          <w:t>https://github.com/jestertan/Group-Project</w:t>
        </w:r>
        <w:r>
          <w:fldChar w:fldCharType="end"/>
        </w:r>
      </w:ins>
    </w:p>
    <w:p w:rsidR="00437B0A" w:rsidRDefault="00437B0A" w:rsidP="0070608F">
      <w:pPr>
        <w:rPr>
          <w:ins w:id="491" w:author="Alan Chow" w:date="2016-02-15T07:49:00Z"/>
        </w:rPr>
      </w:pPr>
      <w:ins w:id="492" w:author="Alan Chow" w:date="2016-02-15T07:49:00Z">
        <w:r>
          <w:t>items completed this milestone: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493" w:author="Alan Chow" w:date="2016-02-15T07:50:00Z"/>
        </w:rPr>
        <w:pPrChange w:id="494" w:author="Alan Chow" w:date="2016-02-15T07:50:00Z">
          <w:pPr/>
        </w:pPrChange>
      </w:pPr>
      <w:ins w:id="495" w:author="Alan Chow" w:date="2016-02-15T07:49:00Z">
        <w:r>
          <w:t>HTML and CSS for all seven webpages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496" w:author="Alan Chow" w:date="2016-02-15T07:50:00Z"/>
        </w:rPr>
        <w:pPrChange w:id="497" w:author="Alan Chow" w:date="2016-02-15T07:50:00Z">
          <w:pPr/>
        </w:pPrChange>
      </w:pPr>
      <w:ins w:id="498" w:author="Alan Chow" w:date="2016-02-15T07:50:00Z">
        <w:r>
          <w:t>Updated milestone</w:t>
        </w:r>
      </w:ins>
    </w:p>
    <w:p w:rsidR="00437B0A" w:rsidRDefault="00437B0A" w:rsidP="0070608F">
      <w:pPr>
        <w:rPr>
          <w:ins w:id="499" w:author="Alan Chow" w:date="2016-02-15T07:50:00Z"/>
        </w:rPr>
      </w:pPr>
    </w:p>
    <w:p w:rsidR="00437B0A" w:rsidRDefault="00437B0A" w:rsidP="0070608F">
      <w:pPr>
        <w:rPr>
          <w:ins w:id="500" w:author="Alan Chow" w:date="2016-02-15T07:49:00Z"/>
        </w:rPr>
      </w:pPr>
    </w:p>
    <w:p w:rsidR="00437B0A" w:rsidRDefault="00437B0A" w:rsidP="0070608F">
      <w:pPr>
        <w:rPr>
          <w:ins w:id="501" w:author="Alan Chow" w:date="2016-02-15T07:49:00Z"/>
        </w:rPr>
      </w:pPr>
    </w:p>
    <w:p w:rsidR="00437B0A" w:rsidRDefault="00437B0A" w:rsidP="0070608F"/>
    <w:sectPr w:rsidR="00437B0A" w:rsidSect="00D85120">
      <w:pgSz w:w="12240" w:h="15840"/>
      <w:pgMar w:top="720" w:right="720" w:bottom="720" w:left="720" w:header="720" w:footer="720" w:gutter="0"/>
      <w:cols w:space="720"/>
      <w:docGrid w:linePitch="360"/>
      <w:sectPrChange w:id="502" w:author="Alan" w:date="2016-02-22T14:56:00Z">
        <w:sectPr w:rsidR="00437B0A" w:rsidSect="00D85120">
          <w:pgMar w:top="1440" w:right="1440" w:bottom="1440" w:left="1440" w:header="720" w:footer="720" w:gutter="0"/>
        </w:sectPr>
      </w:sectPrChange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7CFF" w:rsidRDefault="00EF7CFF" w:rsidP="00095227">
      <w:pPr>
        <w:spacing w:after="0" w:line="240" w:lineRule="auto"/>
      </w:pPr>
      <w:r>
        <w:separator/>
      </w:r>
    </w:p>
  </w:endnote>
  <w:endnote w:type="continuationSeparator" w:id="0">
    <w:p w:rsidR="00EF7CFF" w:rsidRDefault="00EF7CFF" w:rsidP="00095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altName w:val="ＭＳ 明朝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ゴシック Light">
    <w:altName w:val="Yu Gothic Light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7CFF" w:rsidRDefault="00EF7CFF" w:rsidP="00095227">
      <w:pPr>
        <w:spacing w:after="0" w:line="240" w:lineRule="auto"/>
      </w:pPr>
      <w:r>
        <w:separator/>
      </w:r>
    </w:p>
  </w:footnote>
  <w:footnote w:type="continuationSeparator" w:id="0">
    <w:p w:rsidR="00EF7CFF" w:rsidRDefault="00EF7CFF" w:rsidP="00095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AD1EE3"/>
    <w:multiLevelType w:val="hybridMultilevel"/>
    <w:tmpl w:val="786A16C2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" w15:restartNumberingAfterBreak="0">
    <w:nsid w:val="06D9614C"/>
    <w:multiLevelType w:val="hybridMultilevel"/>
    <w:tmpl w:val="BDD2D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564455F"/>
    <w:multiLevelType w:val="hybridMultilevel"/>
    <w:tmpl w:val="36AAA7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192E0A"/>
    <w:multiLevelType w:val="hybridMultilevel"/>
    <w:tmpl w:val="2D86E0AC"/>
    <w:lvl w:ilvl="0" w:tplc="4B7AE30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1121F"/>
    <w:multiLevelType w:val="hybridMultilevel"/>
    <w:tmpl w:val="679C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E69A0"/>
    <w:multiLevelType w:val="hybridMultilevel"/>
    <w:tmpl w:val="FB688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4835C6"/>
    <w:multiLevelType w:val="hybridMultilevel"/>
    <w:tmpl w:val="6D607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1A16FC"/>
    <w:multiLevelType w:val="hybridMultilevel"/>
    <w:tmpl w:val="206E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961C52"/>
    <w:multiLevelType w:val="hybridMultilevel"/>
    <w:tmpl w:val="6F3CADA0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BD7C0C"/>
    <w:multiLevelType w:val="hybridMultilevel"/>
    <w:tmpl w:val="43269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8138F"/>
    <w:multiLevelType w:val="hybridMultilevel"/>
    <w:tmpl w:val="4D4CE830"/>
    <w:lvl w:ilvl="0" w:tplc="5B32EE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C40F7"/>
    <w:multiLevelType w:val="hybridMultilevel"/>
    <w:tmpl w:val="1BEA4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E44E81"/>
    <w:multiLevelType w:val="hybridMultilevel"/>
    <w:tmpl w:val="C9CE7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306EE3"/>
    <w:multiLevelType w:val="hybridMultilevel"/>
    <w:tmpl w:val="CE7AC5AE"/>
    <w:lvl w:ilvl="0" w:tplc="6ED2EB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596BE5"/>
    <w:multiLevelType w:val="hybridMultilevel"/>
    <w:tmpl w:val="FAFC52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64CF2AEB"/>
    <w:multiLevelType w:val="hybridMultilevel"/>
    <w:tmpl w:val="4FC6D2FC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E01BD"/>
    <w:multiLevelType w:val="hybridMultilevel"/>
    <w:tmpl w:val="C5E8F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BE6206"/>
    <w:multiLevelType w:val="hybridMultilevel"/>
    <w:tmpl w:val="90A69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2B2BE9"/>
    <w:multiLevelType w:val="hybridMultilevel"/>
    <w:tmpl w:val="A8FA0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FE3E35"/>
    <w:multiLevelType w:val="hybridMultilevel"/>
    <w:tmpl w:val="68808F14"/>
    <w:lvl w:ilvl="0" w:tplc="EA9ABF46">
      <w:start w:val="2"/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4D138DF"/>
    <w:multiLevelType w:val="hybridMultilevel"/>
    <w:tmpl w:val="16286B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783F66C6"/>
    <w:multiLevelType w:val="hybridMultilevel"/>
    <w:tmpl w:val="F772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B74438"/>
    <w:multiLevelType w:val="hybridMultilevel"/>
    <w:tmpl w:val="A6127B0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7FA82577"/>
    <w:multiLevelType w:val="hybridMultilevel"/>
    <w:tmpl w:val="E31681B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14"/>
  </w:num>
  <w:num w:numId="4">
    <w:abstractNumId w:val="1"/>
  </w:num>
  <w:num w:numId="5">
    <w:abstractNumId w:val="23"/>
  </w:num>
  <w:num w:numId="6">
    <w:abstractNumId w:val="16"/>
  </w:num>
  <w:num w:numId="7">
    <w:abstractNumId w:val="12"/>
  </w:num>
  <w:num w:numId="8">
    <w:abstractNumId w:val="18"/>
  </w:num>
  <w:num w:numId="9">
    <w:abstractNumId w:val="5"/>
  </w:num>
  <w:num w:numId="10">
    <w:abstractNumId w:val="17"/>
  </w:num>
  <w:num w:numId="11">
    <w:abstractNumId w:val="21"/>
  </w:num>
  <w:num w:numId="12">
    <w:abstractNumId w:val="10"/>
  </w:num>
  <w:num w:numId="13">
    <w:abstractNumId w:val="3"/>
  </w:num>
  <w:num w:numId="14">
    <w:abstractNumId w:val="13"/>
  </w:num>
  <w:num w:numId="15">
    <w:abstractNumId w:val="0"/>
  </w:num>
  <w:num w:numId="16">
    <w:abstractNumId w:val="15"/>
  </w:num>
  <w:num w:numId="17">
    <w:abstractNumId w:val="9"/>
  </w:num>
  <w:num w:numId="18">
    <w:abstractNumId w:val="8"/>
  </w:num>
  <w:num w:numId="19">
    <w:abstractNumId w:val="19"/>
  </w:num>
  <w:num w:numId="20">
    <w:abstractNumId w:val="2"/>
  </w:num>
  <w:num w:numId="21">
    <w:abstractNumId w:val="6"/>
  </w:num>
  <w:num w:numId="22">
    <w:abstractNumId w:val="7"/>
  </w:num>
  <w:num w:numId="23">
    <w:abstractNumId w:val="4"/>
  </w:num>
  <w:num w:numId="24">
    <w:abstractNumId w:val="1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an">
    <w15:presenceInfo w15:providerId="None" w15:userId="Alan"/>
  </w15:person>
  <w15:person w15:author="autumn7">
    <w15:presenceInfo w15:providerId="None" w15:userId="autumn7"/>
  </w15:person>
  <w15:person w15:author="Alan Chow">
    <w15:presenceInfo w15:providerId="None" w15:userId="Alan Chow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08F"/>
    <w:rsid w:val="00001D76"/>
    <w:rsid w:val="00027F03"/>
    <w:rsid w:val="00095227"/>
    <w:rsid w:val="001D29B3"/>
    <w:rsid w:val="001F4881"/>
    <w:rsid w:val="002127C2"/>
    <w:rsid w:val="002274F3"/>
    <w:rsid w:val="00262020"/>
    <w:rsid w:val="0029284F"/>
    <w:rsid w:val="002E22C1"/>
    <w:rsid w:val="00302056"/>
    <w:rsid w:val="00320133"/>
    <w:rsid w:val="00393481"/>
    <w:rsid w:val="003E1392"/>
    <w:rsid w:val="003E3A81"/>
    <w:rsid w:val="003F6474"/>
    <w:rsid w:val="00425B3B"/>
    <w:rsid w:val="00437B0A"/>
    <w:rsid w:val="004A5186"/>
    <w:rsid w:val="004C0754"/>
    <w:rsid w:val="00506475"/>
    <w:rsid w:val="00533EB9"/>
    <w:rsid w:val="006016A7"/>
    <w:rsid w:val="00623966"/>
    <w:rsid w:val="00680791"/>
    <w:rsid w:val="0070608F"/>
    <w:rsid w:val="00753634"/>
    <w:rsid w:val="007620BF"/>
    <w:rsid w:val="007C79C4"/>
    <w:rsid w:val="007D3DDA"/>
    <w:rsid w:val="00815B4C"/>
    <w:rsid w:val="008538C4"/>
    <w:rsid w:val="008A75D6"/>
    <w:rsid w:val="008B144A"/>
    <w:rsid w:val="00A53917"/>
    <w:rsid w:val="00B137FA"/>
    <w:rsid w:val="00B24C15"/>
    <w:rsid w:val="00BF4926"/>
    <w:rsid w:val="00CC0151"/>
    <w:rsid w:val="00D03B83"/>
    <w:rsid w:val="00D80BF5"/>
    <w:rsid w:val="00D85120"/>
    <w:rsid w:val="00D87855"/>
    <w:rsid w:val="00D87B64"/>
    <w:rsid w:val="00E0226B"/>
    <w:rsid w:val="00E161F1"/>
    <w:rsid w:val="00E26294"/>
    <w:rsid w:val="00E45529"/>
    <w:rsid w:val="00EF7CFF"/>
    <w:rsid w:val="00F13411"/>
    <w:rsid w:val="00F40611"/>
    <w:rsid w:val="00F44EC1"/>
    <w:rsid w:val="00F66DB2"/>
    <w:rsid w:val="00FD2DAB"/>
    <w:rsid w:val="00FD57DF"/>
    <w:rsid w:val="00FE51DF"/>
    <w:rsid w:val="00FF5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4675F6AE-D4B9-4050-BBAB-9E051F272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38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E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EB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227"/>
  </w:style>
  <w:style w:type="paragraph" w:styleId="Footer">
    <w:name w:val="footer"/>
    <w:basedOn w:val="Normal"/>
    <w:link w:val="Foot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227"/>
  </w:style>
  <w:style w:type="paragraph" w:styleId="Revision">
    <w:name w:val="Revision"/>
    <w:hidden/>
    <w:uiPriority w:val="99"/>
    <w:semiHidden/>
    <w:rsid w:val="0029284F"/>
    <w:pPr>
      <w:spacing w:after="0" w:line="240" w:lineRule="auto"/>
    </w:pPr>
  </w:style>
  <w:style w:type="paragraph" w:styleId="ListParagraph">
    <w:name w:val="List Paragraph"/>
    <w:basedOn w:val="Normal"/>
    <w:next w:val="Normal"/>
    <w:uiPriority w:val="34"/>
    <w:qFormat/>
    <w:rsid w:val="0032013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01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37B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5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tmp"/><Relationship Id="rId19" Type="http://schemas.openxmlformats.org/officeDocument/2006/relationships/image" Target="media/image12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126B7B-6C92-4F15-A420-D423581A2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27</Pages>
  <Words>1111</Words>
  <Characters>6334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</dc:creator>
  <cp:keywords/>
  <dc:description/>
  <cp:lastModifiedBy>autumn7</cp:lastModifiedBy>
  <cp:revision>8</cp:revision>
  <dcterms:created xsi:type="dcterms:W3CDTF">2016-02-15T15:51:00Z</dcterms:created>
  <dcterms:modified xsi:type="dcterms:W3CDTF">2016-03-07T10:01:00Z</dcterms:modified>
</cp:coreProperties>
</file>